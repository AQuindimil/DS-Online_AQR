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40B277" w14:textId="6113D979" w:rsidR="000A534D" w:rsidRPr="009777C8" w:rsidRDefault="00D21A31" w:rsidP="00C77FB1">
      <w:pPr>
        <w:ind w:left="708" w:hanging="708"/>
        <w:jc w:val="center"/>
        <w:rPr>
          <w:b/>
          <w:bCs/>
          <w:sz w:val="28"/>
          <w:szCs w:val="28"/>
        </w:rPr>
      </w:pPr>
      <w:r>
        <w:rPr>
          <w:b/>
          <w:bCs/>
          <w:sz w:val="28"/>
          <w:szCs w:val="28"/>
        </w:rPr>
        <w:t>MEMORIA TÉCNICA:</w:t>
      </w:r>
      <w:r w:rsidR="000A534D" w:rsidRPr="000A534D">
        <w:rPr>
          <w:b/>
          <w:bCs/>
          <w:sz w:val="28"/>
          <w:szCs w:val="28"/>
        </w:rPr>
        <w:t xml:space="preserve"> ACCIDENTES INTRAURBANOS EN MADRID</w:t>
      </w:r>
    </w:p>
    <w:p w14:paraId="3D6457C2" w14:textId="77777777" w:rsidR="000A534D" w:rsidRDefault="000A534D" w:rsidP="000A534D">
      <w:pPr>
        <w:pStyle w:val="Ttulo1"/>
      </w:pPr>
      <w:r>
        <w:t>1. Introducción</w:t>
      </w:r>
    </w:p>
    <w:p w14:paraId="51E0E356" w14:textId="0E0A032B" w:rsidR="009777C8" w:rsidRPr="009777C8" w:rsidRDefault="009777C8" w:rsidP="009777C8">
      <w:r w:rsidRPr="009777C8">
        <w:t>Desde el año 2010, la Policía Municipal de Madrid ha registrado información detallada sobre todas las personas implicadas en los accidentes intr</w:t>
      </w:r>
      <w:r>
        <w:t>a</w:t>
      </w:r>
      <w:r w:rsidRPr="009777C8">
        <w:t xml:space="preserve">urbanos de la ciudad. Con el objetivo de reducir tanto el número de accidentes como la gravedad de </w:t>
      </w:r>
      <w:proofErr w:type="gramStart"/>
      <w:r w:rsidRPr="009777C8">
        <w:t>los mismos</w:t>
      </w:r>
      <w:proofErr w:type="gramEnd"/>
      <w:r w:rsidRPr="009777C8">
        <w:t>, el Ayuntamiento de Madrid ha encargado a un equipo de científicos de datos (nosotros) la elaboración de un informe de análisis de la siniestralidad urbana</w:t>
      </w:r>
      <w:r>
        <w:t xml:space="preserve"> entre los años 2020 y 2024</w:t>
      </w:r>
      <w:r w:rsidRPr="009777C8">
        <w:t>, con el fin de orientar la implementación progresiva y sistemática de medidas de seguridad vial.</w:t>
      </w:r>
    </w:p>
    <w:p w14:paraId="3B7E4A8F" w14:textId="294CD4E2" w:rsidR="009777C8" w:rsidRPr="009777C8" w:rsidRDefault="009777C8" w:rsidP="009777C8">
      <w:r w:rsidRPr="009777C8">
        <w:t xml:space="preserve">En este informe se presentan las hipótesis de partida, el análisis exploratorio de los datos y las conclusiones derivadas de los </w:t>
      </w:r>
      <w:proofErr w:type="spellStart"/>
      <w:r w:rsidRPr="009777C8">
        <w:rPr>
          <w:i/>
          <w:iCs/>
        </w:rPr>
        <w:t>datasets</w:t>
      </w:r>
      <w:proofErr w:type="spellEnd"/>
      <w:r w:rsidRPr="009777C8">
        <w:t xml:space="preserve"> correspondientes a los últimos cinco años, proporcionando una visión integral de los factores asociados a la siniestralidad y su evolución temporal, geográfica y demográfica.</w:t>
      </w:r>
    </w:p>
    <w:p w14:paraId="5FD868B4" w14:textId="01534CF8" w:rsidR="000A534D" w:rsidRDefault="000A534D" w:rsidP="00AD4FBA">
      <w:pPr>
        <w:pStyle w:val="Ttulo2"/>
        <w:numPr>
          <w:ilvl w:val="1"/>
          <w:numId w:val="28"/>
        </w:numPr>
      </w:pPr>
      <w:r>
        <w:t>Objetivos del análisis</w:t>
      </w:r>
    </w:p>
    <w:p w14:paraId="5B0F9EFE" w14:textId="09E35C06" w:rsidR="00AD4FBA" w:rsidRDefault="00AD4FBA" w:rsidP="00AD4FBA">
      <w:r>
        <w:t xml:space="preserve">El </w:t>
      </w:r>
      <w:r w:rsidRPr="003C2D5A">
        <w:rPr>
          <w:b/>
          <w:bCs/>
        </w:rPr>
        <w:t>objetivo general</w:t>
      </w:r>
      <w:r>
        <w:t xml:space="preserve"> de este EDA </w:t>
      </w:r>
      <w:r w:rsidR="005B0A32">
        <w:t>d</w:t>
      </w:r>
      <w:r w:rsidR="005B0A32" w:rsidRPr="005B0A32">
        <w:t xml:space="preserve">eterminar qué variables influyen de manera más significativa en la siniestralidad y la lesividad de los accidentes </w:t>
      </w:r>
      <w:proofErr w:type="spellStart"/>
      <w:r w:rsidR="005B0A32" w:rsidRPr="005B0A32">
        <w:t>intrurbanos</w:t>
      </w:r>
      <w:proofErr w:type="spellEnd"/>
      <w:r w:rsidR="005B0A32" w:rsidRPr="005B0A32">
        <w:t xml:space="preserve"> en la ciudad de Madrid, así como analizar la relación entre ambas, con el fin de aportar evidencia que permita reducir la accidentalidad y mejorar la seguridad vial urbana.</w:t>
      </w:r>
    </w:p>
    <w:p w14:paraId="0778E7E8" w14:textId="77777777" w:rsidR="005B0A32" w:rsidRDefault="00AD4FBA" w:rsidP="005B0A32">
      <w:r>
        <w:t xml:space="preserve">Los </w:t>
      </w:r>
      <w:r w:rsidRPr="003C2D5A">
        <w:rPr>
          <w:b/>
          <w:bCs/>
        </w:rPr>
        <w:t>objetivos específicos</w:t>
      </w:r>
      <w:r>
        <w:t xml:space="preserve"> son: </w:t>
      </w:r>
    </w:p>
    <w:p w14:paraId="5D595BF9" w14:textId="29F718A3" w:rsidR="003C2D5A" w:rsidRPr="003C2D5A" w:rsidRDefault="003C2D5A" w:rsidP="005B0A32">
      <w:pPr>
        <w:pStyle w:val="Prrafodelista"/>
        <w:numPr>
          <w:ilvl w:val="0"/>
          <w:numId w:val="35"/>
        </w:numPr>
      </w:pPr>
      <w:r w:rsidRPr="003C2D5A">
        <w:t>Analizar los accidentes en Madrid desde una perspectiva temporal, geográfica y demográfica, evaluando la influencia de factores asociados y su relación con la lesividad, para identificar periodos, zonas y condiciones de mayor riesgo.</w:t>
      </w:r>
    </w:p>
    <w:p w14:paraId="08FE6FF1" w14:textId="500C7CF5" w:rsidR="009777C8" w:rsidRPr="009777C8" w:rsidRDefault="005B0A32" w:rsidP="005B0A32">
      <w:pPr>
        <w:pStyle w:val="Prrafodelista"/>
        <w:numPr>
          <w:ilvl w:val="0"/>
          <w:numId w:val="35"/>
        </w:numPr>
      </w:pPr>
      <w:r>
        <w:t>E</w:t>
      </w:r>
      <w:r w:rsidR="009777C8" w:rsidRPr="009777C8">
        <w:t>stablecer posibles relaciones bivariantes y multivariantes entre variables, para identificar patrones y asociaciones relevantes para la seguridad vial.</w:t>
      </w:r>
    </w:p>
    <w:p w14:paraId="7420DD5D" w14:textId="29B4C616" w:rsidR="00AD4FBA" w:rsidRPr="00AD4FBA" w:rsidRDefault="009777C8" w:rsidP="005B0A32">
      <w:pPr>
        <w:pStyle w:val="Prrafodelista"/>
        <w:numPr>
          <w:ilvl w:val="0"/>
          <w:numId w:val="35"/>
        </w:numPr>
      </w:pPr>
      <w:r w:rsidRPr="009777C8">
        <w:t>Proporcionar recomendaciones basadas en los resultados, priorizando intervenciones en los periodos, zonas y situaciones de mayor riesgo.</w:t>
      </w:r>
    </w:p>
    <w:p w14:paraId="0C35B6CF" w14:textId="60D60301" w:rsidR="000A534D" w:rsidRDefault="000A534D" w:rsidP="005B0A32">
      <w:pPr>
        <w:pStyle w:val="Ttulo2"/>
        <w:numPr>
          <w:ilvl w:val="1"/>
          <w:numId w:val="28"/>
        </w:numPr>
      </w:pPr>
      <w:r>
        <w:t>Hipótesis de partida</w:t>
      </w:r>
    </w:p>
    <w:p w14:paraId="4CF93D56" w14:textId="03640E7B" w:rsidR="003C2D5A" w:rsidRPr="003C2D5A" w:rsidRDefault="003C2D5A" w:rsidP="003C2D5A">
      <w:pPr>
        <w:pStyle w:val="Prrafodelista"/>
        <w:numPr>
          <w:ilvl w:val="0"/>
          <w:numId w:val="34"/>
        </w:numPr>
      </w:pPr>
      <w:r w:rsidRPr="003C2D5A">
        <w:t>Los meses, días de la semana y horas con mayor número de accidentes podrían ser enero, los lunes y las 8:00 de la mañana, respectivamente.</w:t>
      </w:r>
    </w:p>
    <w:p w14:paraId="10B2E3C3" w14:textId="65D5576A" w:rsidR="003C2D5A" w:rsidRPr="003C2D5A" w:rsidRDefault="003C2D5A" w:rsidP="003C2D5A">
      <w:pPr>
        <w:pStyle w:val="Prrafodelista"/>
        <w:numPr>
          <w:ilvl w:val="0"/>
          <w:numId w:val="34"/>
        </w:numPr>
      </w:pPr>
      <w:r w:rsidRPr="003C2D5A">
        <w:t>La franja horaria de mayor siniestralidad podría corresponder a la mañana (06:00–12:00).</w:t>
      </w:r>
    </w:p>
    <w:p w14:paraId="39D86950" w14:textId="42CF146D" w:rsidR="003C2D5A" w:rsidRPr="003C2D5A" w:rsidRDefault="003C2D5A" w:rsidP="003C2D5A">
      <w:pPr>
        <w:pStyle w:val="Prrafodelista"/>
        <w:numPr>
          <w:ilvl w:val="0"/>
          <w:numId w:val="34"/>
        </w:numPr>
      </w:pPr>
      <w:r w:rsidRPr="003C2D5A">
        <w:t>Los distritos céntricos de Madrid presentan un mayor número de accidentes en comparación con los distritos periféricos.</w:t>
      </w:r>
    </w:p>
    <w:p w14:paraId="3E4CE1C1" w14:textId="037DF71F" w:rsidR="003C2D5A" w:rsidRPr="003C2D5A" w:rsidRDefault="003C2D5A" w:rsidP="003C2D5A">
      <w:pPr>
        <w:pStyle w:val="Prrafodelista"/>
        <w:numPr>
          <w:ilvl w:val="0"/>
          <w:numId w:val="34"/>
        </w:numPr>
      </w:pPr>
      <w:r w:rsidRPr="003C2D5A">
        <w:t>Los jóvenes de 18 a 29 años podrían ser el grupo etario más implicado en accidentes.</w:t>
      </w:r>
    </w:p>
    <w:p w14:paraId="267D6BBA" w14:textId="26E37CCB" w:rsidR="003C2D5A" w:rsidRPr="003C2D5A" w:rsidRDefault="003C2D5A" w:rsidP="003C2D5A">
      <w:pPr>
        <w:pStyle w:val="Prrafodelista"/>
        <w:numPr>
          <w:ilvl w:val="0"/>
          <w:numId w:val="34"/>
        </w:numPr>
      </w:pPr>
      <w:r w:rsidRPr="003C2D5A">
        <w:t>Los hombres presentan mayor frecuencia de accidentes que las mujeres, y la mayoría de los implicados en los siniestros son conductores.</w:t>
      </w:r>
    </w:p>
    <w:p w14:paraId="349A8468" w14:textId="458B322B" w:rsidR="003C2D5A" w:rsidRPr="003C2D5A" w:rsidRDefault="003C2D5A" w:rsidP="003C2D5A">
      <w:pPr>
        <w:pStyle w:val="Prrafodelista"/>
        <w:numPr>
          <w:ilvl w:val="0"/>
          <w:numId w:val="34"/>
        </w:numPr>
      </w:pPr>
      <w:r w:rsidRPr="003C2D5A">
        <w:t>El turismo es el tipo de vehículo más implicado, y la colisión lateral podría ser el tipo de accidente más frecuente.</w:t>
      </w:r>
    </w:p>
    <w:p w14:paraId="26D64859" w14:textId="79D4C520" w:rsidR="003C2D5A" w:rsidRPr="003C2D5A" w:rsidRDefault="003C2D5A" w:rsidP="003C2D5A">
      <w:pPr>
        <w:pStyle w:val="Prrafodelista"/>
        <w:numPr>
          <w:ilvl w:val="0"/>
          <w:numId w:val="34"/>
        </w:numPr>
      </w:pPr>
      <w:r w:rsidRPr="003C2D5A">
        <w:t>El estado meteorológico puede influir en la gravedad o lesividad de los accidentes.</w:t>
      </w:r>
    </w:p>
    <w:p w14:paraId="21788CB6" w14:textId="77777777" w:rsidR="003C2D5A" w:rsidRPr="003C2D5A" w:rsidRDefault="003C2D5A" w:rsidP="003C2D5A">
      <w:pPr>
        <w:pStyle w:val="Prrafodelista"/>
        <w:numPr>
          <w:ilvl w:val="0"/>
          <w:numId w:val="34"/>
        </w:numPr>
      </w:pPr>
      <w:r w:rsidRPr="003C2D5A">
        <w:lastRenderedPageBreak/>
        <w:t>La lesividad de los implicados podría estar estadísticamente relacionada con el rango de edad.</w:t>
      </w:r>
    </w:p>
    <w:p w14:paraId="3E379783" w14:textId="4BF8C3B3" w:rsidR="003C2D5A" w:rsidRPr="003C2D5A" w:rsidRDefault="003C2D5A" w:rsidP="003C2D5A">
      <w:pPr>
        <w:pStyle w:val="Prrafodelista"/>
        <w:numPr>
          <w:ilvl w:val="0"/>
          <w:numId w:val="34"/>
        </w:numPr>
      </w:pPr>
      <w:r w:rsidRPr="003C2D5A">
        <w:t>El tipo de accidente podría estar relacionado con el estado de ebriedad del conductor.</w:t>
      </w:r>
    </w:p>
    <w:p w14:paraId="1A9CD3A4" w14:textId="77777777" w:rsidR="003C2D5A" w:rsidRPr="003C2D5A" w:rsidRDefault="003C2D5A" w:rsidP="003C2D5A">
      <w:pPr>
        <w:pStyle w:val="Prrafodelista"/>
        <w:numPr>
          <w:ilvl w:val="0"/>
          <w:numId w:val="34"/>
        </w:numPr>
      </w:pPr>
      <w:r w:rsidRPr="003C2D5A">
        <w:t xml:space="preserve">La mayoría de los accidentes </w:t>
      </w:r>
      <w:proofErr w:type="spellStart"/>
      <w:r w:rsidRPr="003C2D5A">
        <w:t>intrurbanos</w:t>
      </w:r>
      <w:proofErr w:type="spellEnd"/>
      <w:r w:rsidRPr="003C2D5A">
        <w:t xml:space="preserve"> no requieren asistencia sanitaria, indicando que predominan los accidentes leves o sin lesiones visibles.</w:t>
      </w:r>
    </w:p>
    <w:p w14:paraId="561E6231" w14:textId="1F18EF30" w:rsidR="003C2D5A" w:rsidRPr="003C2D5A" w:rsidRDefault="003C2D5A" w:rsidP="003C2D5A">
      <w:pPr>
        <w:pStyle w:val="Prrafodelista"/>
        <w:numPr>
          <w:ilvl w:val="0"/>
          <w:numId w:val="34"/>
        </w:numPr>
      </w:pPr>
      <w:r w:rsidRPr="003C2D5A">
        <w:t>Los puntos negros urbanos (tramos concretos de calles y autovías dentro de la ciudad) podrían concentrar un número desproporcionado de accidentes y deberían ser priorizados para medidas de prevención.</w:t>
      </w:r>
    </w:p>
    <w:p w14:paraId="66A9D155" w14:textId="1D158E32" w:rsidR="003C2D5A" w:rsidRPr="003C2D5A" w:rsidRDefault="003C2D5A" w:rsidP="003C2D5A">
      <w:pPr>
        <w:pStyle w:val="Prrafodelista"/>
        <w:numPr>
          <w:ilvl w:val="0"/>
          <w:numId w:val="34"/>
        </w:numPr>
      </w:pPr>
      <w:r w:rsidRPr="003C2D5A">
        <w:t>La combinación de condiciones meteorológicas adversas y vehículos vulnerables (motocicletas y peatones) podría aumentar la probabilidad de accidentes con lesividad significativa.</w:t>
      </w:r>
    </w:p>
    <w:p w14:paraId="7CC334F5" w14:textId="55D39838" w:rsidR="000A534D" w:rsidRPr="000A1305" w:rsidRDefault="000A534D" w:rsidP="000A1305">
      <w:pPr>
        <w:pStyle w:val="Ttulo1"/>
      </w:pPr>
      <w:r w:rsidRPr="000A1305">
        <w:t>2. Descripción, preprocesado y limpieza de los datos</w:t>
      </w:r>
    </w:p>
    <w:p w14:paraId="3E5001BD" w14:textId="120B0861" w:rsidR="004D3ABC" w:rsidRDefault="004D3ABC" w:rsidP="000A534D">
      <w:r>
        <w:t xml:space="preserve">Todos los </w:t>
      </w:r>
      <w:proofErr w:type="spellStart"/>
      <w:r w:rsidRPr="003C2D5A">
        <w:rPr>
          <w:i/>
          <w:iCs/>
        </w:rPr>
        <w:t>datasets</w:t>
      </w:r>
      <w:proofErr w:type="spellEnd"/>
      <w:r>
        <w:t xml:space="preserve"> contienen 19 campos y un número de registros que varía de 32433 (año 2020) </w:t>
      </w:r>
      <w:r w:rsidR="003C2D5A">
        <w:t>y</w:t>
      </w:r>
      <w:r>
        <w:t xml:space="preserve"> 49340 (año 2024).  La descripción, tipo e importancia de</w:t>
      </w:r>
      <w:r w:rsidR="003C2D5A">
        <w:t xml:space="preserve"> cada una de</w:t>
      </w:r>
      <w:r>
        <w:t xml:space="preserve"> las 19 variables incluidas se detallan en la </w:t>
      </w:r>
      <w:r w:rsidRPr="003C2D5A">
        <w:rPr>
          <w:b/>
          <w:bCs/>
        </w:rPr>
        <w:t>Tabla 1</w:t>
      </w:r>
      <w:r>
        <w:t xml:space="preserve">. </w:t>
      </w:r>
    </w:p>
    <w:p w14:paraId="3E6F39B5" w14:textId="4C4D19A0" w:rsidR="004D3ABC" w:rsidRPr="004D3ABC" w:rsidRDefault="004D3ABC" w:rsidP="004D3ABC">
      <w:pPr>
        <w:pStyle w:val="Descripcin"/>
        <w:keepNext/>
        <w:ind w:left="709" w:hanging="709"/>
        <w:rPr>
          <w:i w:val="0"/>
          <w:iCs w:val="0"/>
          <w:color w:val="auto"/>
          <w:sz w:val="20"/>
          <w:szCs w:val="20"/>
        </w:rPr>
      </w:pPr>
      <w:r w:rsidRPr="004D3ABC">
        <w:rPr>
          <w:b/>
          <w:bCs/>
          <w:i w:val="0"/>
          <w:iCs w:val="0"/>
          <w:color w:val="auto"/>
          <w:sz w:val="20"/>
          <w:szCs w:val="20"/>
        </w:rPr>
        <w:t xml:space="preserve">Tabla </w:t>
      </w:r>
      <w:r w:rsidRPr="004D3ABC">
        <w:rPr>
          <w:b/>
          <w:bCs/>
          <w:i w:val="0"/>
          <w:iCs w:val="0"/>
          <w:color w:val="auto"/>
          <w:sz w:val="20"/>
          <w:szCs w:val="20"/>
        </w:rPr>
        <w:fldChar w:fldCharType="begin"/>
      </w:r>
      <w:r w:rsidRPr="004D3ABC">
        <w:rPr>
          <w:b/>
          <w:bCs/>
          <w:i w:val="0"/>
          <w:iCs w:val="0"/>
          <w:color w:val="auto"/>
          <w:sz w:val="20"/>
          <w:szCs w:val="20"/>
        </w:rPr>
        <w:instrText xml:space="preserve"> SEQ Tabla \* ARABIC </w:instrText>
      </w:r>
      <w:r w:rsidRPr="004D3ABC">
        <w:rPr>
          <w:b/>
          <w:bCs/>
          <w:i w:val="0"/>
          <w:iCs w:val="0"/>
          <w:color w:val="auto"/>
          <w:sz w:val="20"/>
          <w:szCs w:val="20"/>
        </w:rPr>
        <w:fldChar w:fldCharType="separate"/>
      </w:r>
      <w:r w:rsidRPr="004D3ABC">
        <w:rPr>
          <w:b/>
          <w:bCs/>
          <w:i w:val="0"/>
          <w:iCs w:val="0"/>
          <w:noProof/>
          <w:color w:val="auto"/>
          <w:sz w:val="20"/>
          <w:szCs w:val="20"/>
        </w:rPr>
        <w:t>1</w:t>
      </w:r>
      <w:r w:rsidRPr="004D3ABC">
        <w:rPr>
          <w:b/>
          <w:bCs/>
          <w:i w:val="0"/>
          <w:iCs w:val="0"/>
          <w:color w:val="auto"/>
          <w:sz w:val="20"/>
          <w:szCs w:val="20"/>
        </w:rPr>
        <w:fldChar w:fldCharType="end"/>
      </w:r>
      <w:r w:rsidRPr="004D3ABC">
        <w:rPr>
          <w:b/>
          <w:bCs/>
          <w:i w:val="0"/>
          <w:iCs w:val="0"/>
          <w:color w:val="auto"/>
          <w:sz w:val="20"/>
          <w:szCs w:val="20"/>
        </w:rPr>
        <w:t>.</w:t>
      </w:r>
      <w:r w:rsidRPr="004D3ABC">
        <w:rPr>
          <w:i w:val="0"/>
          <w:iCs w:val="0"/>
          <w:color w:val="auto"/>
          <w:sz w:val="20"/>
          <w:szCs w:val="20"/>
        </w:rPr>
        <w:t xml:space="preserve"> </w:t>
      </w:r>
      <w:r>
        <w:rPr>
          <w:i w:val="0"/>
          <w:iCs w:val="0"/>
          <w:color w:val="auto"/>
          <w:sz w:val="20"/>
          <w:szCs w:val="20"/>
        </w:rPr>
        <w:tab/>
      </w:r>
      <w:r w:rsidRPr="004D3ABC">
        <w:rPr>
          <w:i w:val="0"/>
          <w:iCs w:val="0"/>
          <w:color w:val="auto"/>
          <w:sz w:val="20"/>
          <w:szCs w:val="20"/>
        </w:rPr>
        <w:t>Descripción</w:t>
      </w:r>
      <w:r w:rsidR="003C2D5A">
        <w:rPr>
          <w:i w:val="0"/>
          <w:iCs w:val="0"/>
          <w:color w:val="auto"/>
          <w:sz w:val="20"/>
          <w:szCs w:val="20"/>
        </w:rPr>
        <w:t>,</w:t>
      </w:r>
      <w:r w:rsidRPr="004D3ABC">
        <w:rPr>
          <w:i w:val="0"/>
          <w:iCs w:val="0"/>
          <w:color w:val="auto"/>
          <w:sz w:val="20"/>
          <w:szCs w:val="20"/>
        </w:rPr>
        <w:t xml:space="preserve"> tipificación e importancia de las variables. Escala</w:t>
      </w:r>
      <w:r>
        <w:rPr>
          <w:i w:val="0"/>
          <w:iCs w:val="0"/>
          <w:color w:val="auto"/>
          <w:sz w:val="20"/>
          <w:szCs w:val="20"/>
        </w:rPr>
        <w:t xml:space="preserve"> de </w:t>
      </w:r>
      <w:r w:rsidRPr="004D3ABC">
        <w:rPr>
          <w:i w:val="0"/>
          <w:iCs w:val="0"/>
          <w:color w:val="auto"/>
          <w:sz w:val="20"/>
          <w:szCs w:val="20"/>
        </w:rPr>
        <w:t>importancia: 0 = Variable directora, 1 = agrupación importante, 2 = agrupación interesante y 3 = agrupación secundaria</w:t>
      </w:r>
      <w:r>
        <w:rPr>
          <w:i w:val="0"/>
          <w:iCs w:val="0"/>
          <w:color w:val="auto"/>
          <w:sz w:val="20"/>
          <w:szCs w:val="20"/>
        </w:rPr>
        <w:t>.</w:t>
      </w:r>
    </w:p>
    <w:tbl>
      <w:tblPr>
        <w:tblStyle w:val="Tablaconcuadrcula"/>
        <w:tblW w:w="5000" w:type="pct"/>
        <w:tblLook w:val="04A0" w:firstRow="1" w:lastRow="0" w:firstColumn="1" w:lastColumn="0" w:noHBand="0" w:noVBand="1"/>
      </w:tblPr>
      <w:tblGrid>
        <w:gridCol w:w="2042"/>
        <w:gridCol w:w="2348"/>
        <w:gridCol w:w="1206"/>
        <w:gridCol w:w="593"/>
        <w:gridCol w:w="2305"/>
      </w:tblGrid>
      <w:tr w:rsidR="003C2D5A" w:rsidRPr="004D3ABC" w14:paraId="5AAE326D" w14:textId="77777777" w:rsidTr="003C2D5A">
        <w:trPr>
          <w:trHeight w:val="227"/>
        </w:trPr>
        <w:tc>
          <w:tcPr>
            <w:tcW w:w="1202" w:type="pct"/>
          </w:tcPr>
          <w:p w14:paraId="5E0600A2" w14:textId="77777777" w:rsidR="004D3ABC" w:rsidRPr="003C2D5A" w:rsidRDefault="004D3ABC" w:rsidP="004D3ABC">
            <w:pPr>
              <w:spacing w:line="240" w:lineRule="auto"/>
              <w:rPr>
                <w:rFonts w:cs="Calibri"/>
                <w:b/>
                <w:bCs/>
                <w:sz w:val="20"/>
                <w:szCs w:val="20"/>
              </w:rPr>
            </w:pPr>
            <w:r w:rsidRPr="003C2D5A">
              <w:rPr>
                <w:rFonts w:cs="Calibri"/>
                <w:b/>
                <w:bCs/>
                <w:sz w:val="20"/>
                <w:szCs w:val="20"/>
              </w:rPr>
              <w:t>Columna/variable</w:t>
            </w:r>
          </w:p>
        </w:tc>
        <w:tc>
          <w:tcPr>
            <w:tcW w:w="1382" w:type="pct"/>
          </w:tcPr>
          <w:p w14:paraId="27533406" w14:textId="77777777" w:rsidR="004D3ABC" w:rsidRPr="003C2D5A" w:rsidRDefault="004D3ABC" w:rsidP="004D3ABC">
            <w:pPr>
              <w:spacing w:line="240" w:lineRule="auto"/>
              <w:jc w:val="left"/>
              <w:rPr>
                <w:rFonts w:cs="Calibri"/>
                <w:b/>
                <w:bCs/>
                <w:sz w:val="20"/>
                <w:szCs w:val="20"/>
              </w:rPr>
            </w:pPr>
            <w:r w:rsidRPr="003C2D5A">
              <w:rPr>
                <w:rFonts w:cs="Calibri"/>
                <w:b/>
                <w:bCs/>
                <w:sz w:val="20"/>
                <w:szCs w:val="20"/>
              </w:rPr>
              <w:t>Descripción</w:t>
            </w:r>
          </w:p>
        </w:tc>
        <w:tc>
          <w:tcPr>
            <w:tcW w:w="710" w:type="pct"/>
          </w:tcPr>
          <w:p w14:paraId="3DFFA212" w14:textId="3F8424BA" w:rsidR="004D3ABC" w:rsidRPr="003C2D5A" w:rsidRDefault="004D3ABC" w:rsidP="004D3ABC">
            <w:pPr>
              <w:spacing w:line="240" w:lineRule="auto"/>
              <w:jc w:val="left"/>
              <w:rPr>
                <w:rFonts w:cs="Calibri"/>
                <w:b/>
                <w:bCs/>
                <w:sz w:val="20"/>
                <w:szCs w:val="20"/>
              </w:rPr>
            </w:pPr>
            <w:r w:rsidRPr="003C2D5A">
              <w:rPr>
                <w:rFonts w:cs="Calibri"/>
                <w:b/>
                <w:bCs/>
                <w:sz w:val="20"/>
                <w:szCs w:val="20"/>
              </w:rPr>
              <w:t>Tipo final</w:t>
            </w:r>
          </w:p>
        </w:tc>
        <w:tc>
          <w:tcPr>
            <w:tcW w:w="349" w:type="pct"/>
          </w:tcPr>
          <w:p w14:paraId="12F968DB" w14:textId="074C5E9F" w:rsidR="004D3ABC" w:rsidRPr="003C2D5A" w:rsidRDefault="004D3ABC" w:rsidP="004D3ABC">
            <w:pPr>
              <w:spacing w:line="240" w:lineRule="auto"/>
              <w:rPr>
                <w:rFonts w:cs="Calibri"/>
                <w:b/>
                <w:bCs/>
                <w:sz w:val="20"/>
                <w:szCs w:val="20"/>
              </w:rPr>
            </w:pPr>
            <w:r w:rsidRPr="003C2D5A">
              <w:rPr>
                <w:rFonts w:cs="Calibri"/>
                <w:b/>
                <w:bCs/>
                <w:sz w:val="20"/>
                <w:szCs w:val="20"/>
              </w:rPr>
              <w:t>Imp.</w:t>
            </w:r>
          </w:p>
        </w:tc>
        <w:tc>
          <w:tcPr>
            <w:tcW w:w="1357" w:type="pct"/>
          </w:tcPr>
          <w:p w14:paraId="053844A5" w14:textId="51B9FEA6" w:rsidR="004D3ABC" w:rsidRPr="003C2D5A" w:rsidRDefault="004D3ABC" w:rsidP="004D3ABC">
            <w:pPr>
              <w:spacing w:line="240" w:lineRule="auto"/>
              <w:rPr>
                <w:rFonts w:cs="Calibri"/>
                <w:b/>
                <w:bCs/>
                <w:sz w:val="20"/>
                <w:szCs w:val="20"/>
              </w:rPr>
            </w:pPr>
            <w:r w:rsidRPr="003C2D5A">
              <w:rPr>
                <w:rFonts w:cs="Calibri"/>
                <w:b/>
                <w:bCs/>
                <w:sz w:val="20"/>
                <w:szCs w:val="20"/>
              </w:rPr>
              <w:t>Comentarios</w:t>
            </w:r>
          </w:p>
        </w:tc>
      </w:tr>
      <w:tr w:rsidR="003C2D5A" w:rsidRPr="004D3ABC" w14:paraId="45F89EC2" w14:textId="77777777" w:rsidTr="003C2D5A">
        <w:trPr>
          <w:trHeight w:val="227"/>
        </w:trPr>
        <w:tc>
          <w:tcPr>
            <w:tcW w:w="1202" w:type="pct"/>
            <w:vAlign w:val="center"/>
          </w:tcPr>
          <w:p w14:paraId="67D15A2F" w14:textId="77777777" w:rsidR="004D3ABC" w:rsidRPr="003C2D5A" w:rsidRDefault="004D3ABC" w:rsidP="004D3ABC">
            <w:pPr>
              <w:spacing w:line="240" w:lineRule="auto"/>
              <w:rPr>
                <w:rFonts w:cs="Calibri"/>
                <w:sz w:val="20"/>
                <w:szCs w:val="20"/>
              </w:rPr>
            </w:pPr>
            <w:proofErr w:type="spellStart"/>
            <w:r w:rsidRPr="003C2D5A">
              <w:rPr>
                <w:rFonts w:cs="Calibri"/>
                <w:sz w:val="20"/>
                <w:szCs w:val="20"/>
              </w:rPr>
              <w:t>num_expediente</w:t>
            </w:r>
            <w:proofErr w:type="spellEnd"/>
          </w:p>
        </w:tc>
        <w:tc>
          <w:tcPr>
            <w:tcW w:w="1382" w:type="pct"/>
            <w:vAlign w:val="center"/>
          </w:tcPr>
          <w:p w14:paraId="657DAE10" w14:textId="3CA78041" w:rsidR="004D3ABC" w:rsidRPr="003C2D5A" w:rsidRDefault="004D3ABC" w:rsidP="004D3ABC">
            <w:pPr>
              <w:spacing w:line="240" w:lineRule="auto"/>
              <w:jc w:val="left"/>
              <w:rPr>
                <w:rFonts w:cs="Calibri"/>
                <w:sz w:val="20"/>
                <w:szCs w:val="20"/>
              </w:rPr>
            </w:pPr>
            <w:r w:rsidRPr="003C2D5A">
              <w:rPr>
                <w:rFonts w:cs="Calibri"/>
                <w:sz w:val="20"/>
                <w:szCs w:val="20"/>
              </w:rPr>
              <w:t>ID de accidente</w:t>
            </w:r>
          </w:p>
        </w:tc>
        <w:tc>
          <w:tcPr>
            <w:tcW w:w="710" w:type="pct"/>
            <w:vAlign w:val="center"/>
          </w:tcPr>
          <w:p w14:paraId="218B98B8" w14:textId="41040A85" w:rsidR="004D3ABC" w:rsidRPr="003C2D5A" w:rsidRDefault="004D3ABC" w:rsidP="004D3ABC">
            <w:pPr>
              <w:spacing w:line="240" w:lineRule="auto"/>
              <w:jc w:val="left"/>
              <w:rPr>
                <w:rFonts w:cs="Calibri"/>
                <w:sz w:val="20"/>
                <w:szCs w:val="20"/>
              </w:rPr>
            </w:pPr>
            <w:r w:rsidRPr="003C2D5A">
              <w:rPr>
                <w:rFonts w:cs="Calibri"/>
                <w:sz w:val="20"/>
                <w:szCs w:val="20"/>
              </w:rPr>
              <w:t>Cadena</w:t>
            </w:r>
          </w:p>
        </w:tc>
        <w:tc>
          <w:tcPr>
            <w:tcW w:w="349" w:type="pct"/>
            <w:vAlign w:val="center"/>
          </w:tcPr>
          <w:p w14:paraId="036E9CD2" w14:textId="24DE4F79" w:rsidR="004D3ABC" w:rsidRPr="003C2D5A" w:rsidRDefault="004D3ABC" w:rsidP="004D3ABC">
            <w:pPr>
              <w:spacing w:line="240" w:lineRule="auto"/>
              <w:jc w:val="center"/>
              <w:rPr>
                <w:rFonts w:cs="Calibri"/>
                <w:sz w:val="20"/>
                <w:szCs w:val="20"/>
              </w:rPr>
            </w:pPr>
            <w:r w:rsidRPr="003C2D5A">
              <w:rPr>
                <w:rFonts w:cs="Calibri"/>
                <w:sz w:val="20"/>
                <w:szCs w:val="20"/>
              </w:rPr>
              <w:t>0</w:t>
            </w:r>
          </w:p>
        </w:tc>
        <w:tc>
          <w:tcPr>
            <w:tcW w:w="1357" w:type="pct"/>
            <w:vAlign w:val="center"/>
          </w:tcPr>
          <w:p w14:paraId="4582CCD3" w14:textId="6FD9D971" w:rsidR="004D3ABC" w:rsidRPr="003C2D5A" w:rsidRDefault="004D3ABC" w:rsidP="004D3ABC">
            <w:pPr>
              <w:spacing w:line="240" w:lineRule="auto"/>
              <w:jc w:val="left"/>
              <w:rPr>
                <w:rFonts w:cs="Calibri"/>
                <w:sz w:val="20"/>
                <w:szCs w:val="20"/>
              </w:rPr>
            </w:pPr>
            <w:r w:rsidRPr="003C2D5A">
              <w:rPr>
                <w:rFonts w:cs="Calibri"/>
                <w:sz w:val="20"/>
                <w:szCs w:val="20"/>
              </w:rPr>
              <w:t>Varios registros para el mismo número o ID</w:t>
            </w:r>
          </w:p>
        </w:tc>
      </w:tr>
      <w:tr w:rsidR="003C2D5A" w:rsidRPr="004D3ABC" w14:paraId="6BEF1DEE" w14:textId="77777777" w:rsidTr="003C2D5A">
        <w:trPr>
          <w:trHeight w:val="227"/>
        </w:trPr>
        <w:tc>
          <w:tcPr>
            <w:tcW w:w="1202" w:type="pct"/>
            <w:vAlign w:val="center"/>
          </w:tcPr>
          <w:p w14:paraId="6DEF45BA" w14:textId="77777777" w:rsidR="004D3ABC" w:rsidRPr="003C2D5A" w:rsidRDefault="004D3ABC" w:rsidP="004D3ABC">
            <w:pPr>
              <w:spacing w:line="240" w:lineRule="auto"/>
              <w:rPr>
                <w:rFonts w:cs="Calibri"/>
                <w:sz w:val="20"/>
                <w:szCs w:val="20"/>
              </w:rPr>
            </w:pPr>
            <w:r w:rsidRPr="003C2D5A">
              <w:rPr>
                <w:rFonts w:cs="Calibri"/>
                <w:sz w:val="20"/>
                <w:szCs w:val="20"/>
              </w:rPr>
              <w:t>fecha</w:t>
            </w:r>
          </w:p>
        </w:tc>
        <w:tc>
          <w:tcPr>
            <w:tcW w:w="1382" w:type="pct"/>
            <w:vAlign w:val="center"/>
          </w:tcPr>
          <w:p w14:paraId="0F52D4D4" w14:textId="77777777" w:rsidR="004D3ABC" w:rsidRPr="003C2D5A" w:rsidRDefault="004D3ABC" w:rsidP="004D3ABC">
            <w:pPr>
              <w:spacing w:line="240" w:lineRule="auto"/>
              <w:jc w:val="left"/>
              <w:rPr>
                <w:rFonts w:cs="Calibri"/>
                <w:sz w:val="20"/>
                <w:szCs w:val="20"/>
              </w:rPr>
            </w:pPr>
            <w:r w:rsidRPr="003C2D5A">
              <w:rPr>
                <w:rFonts w:cs="Calibri"/>
                <w:sz w:val="20"/>
                <w:szCs w:val="20"/>
              </w:rPr>
              <w:t>Día del accidente</w:t>
            </w:r>
          </w:p>
        </w:tc>
        <w:tc>
          <w:tcPr>
            <w:tcW w:w="710" w:type="pct"/>
            <w:vAlign w:val="center"/>
          </w:tcPr>
          <w:p w14:paraId="77BB7DFD" w14:textId="77777777" w:rsidR="004D3ABC" w:rsidRPr="003C2D5A" w:rsidRDefault="004D3ABC" w:rsidP="004D3ABC">
            <w:pPr>
              <w:spacing w:line="240" w:lineRule="auto"/>
              <w:jc w:val="left"/>
              <w:rPr>
                <w:rFonts w:cs="Calibri"/>
                <w:sz w:val="20"/>
                <w:szCs w:val="20"/>
              </w:rPr>
            </w:pPr>
            <w:r w:rsidRPr="003C2D5A">
              <w:rPr>
                <w:rFonts w:cs="Calibri"/>
                <w:sz w:val="20"/>
                <w:szCs w:val="20"/>
              </w:rPr>
              <w:t>Fecha</w:t>
            </w:r>
          </w:p>
        </w:tc>
        <w:tc>
          <w:tcPr>
            <w:tcW w:w="349" w:type="pct"/>
            <w:vAlign w:val="center"/>
          </w:tcPr>
          <w:p w14:paraId="6EDD3CDB" w14:textId="77777777" w:rsidR="004D3ABC" w:rsidRPr="003C2D5A" w:rsidRDefault="004D3ABC" w:rsidP="004D3ABC">
            <w:pPr>
              <w:spacing w:line="240" w:lineRule="auto"/>
              <w:jc w:val="center"/>
              <w:rPr>
                <w:rFonts w:cs="Calibri"/>
                <w:sz w:val="20"/>
                <w:szCs w:val="20"/>
              </w:rPr>
            </w:pPr>
            <w:r w:rsidRPr="003C2D5A">
              <w:rPr>
                <w:rFonts w:cs="Calibri"/>
                <w:sz w:val="20"/>
                <w:szCs w:val="20"/>
              </w:rPr>
              <w:t>1</w:t>
            </w:r>
          </w:p>
        </w:tc>
        <w:tc>
          <w:tcPr>
            <w:tcW w:w="1357" w:type="pct"/>
            <w:vAlign w:val="center"/>
          </w:tcPr>
          <w:p w14:paraId="387497C4" w14:textId="77777777" w:rsidR="004D3ABC" w:rsidRPr="003C2D5A" w:rsidRDefault="004D3ABC" w:rsidP="004D3ABC">
            <w:pPr>
              <w:spacing w:line="240" w:lineRule="auto"/>
              <w:jc w:val="left"/>
              <w:rPr>
                <w:rFonts w:cs="Calibri"/>
                <w:sz w:val="20"/>
                <w:szCs w:val="20"/>
              </w:rPr>
            </w:pPr>
            <w:r w:rsidRPr="003C2D5A">
              <w:rPr>
                <w:rFonts w:cs="Calibri"/>
                <w:sz w:val="20"/>
                <w:szCs w:val="20"/>
              </w:rPr>
              <w:t>Falta convertir</w:t>
            </w:r>
          </w:p>
        </w:tc>
      </w:tr>
      <w:tr w:rsidR="003C2D5A" w:rsidRPr="004D3ABC" w14:paraId="28239052" w14:textId="77777777" w:rsidTr="003C2D5A">
        <w:trPr>
          <w:trHeight w:val="227"/>
        </w:trPr>
        <w:tc>
          <w:tcPr>
            <w:tcW w:w="1202" w:type="pct"/>
            <w:vAlign w:val="center"/>
          </w:tcPr>
          <w:p w14:paraId="4F5C2A99" w14:textId="77777777" w:rsidR="004D3ABC" w:rsidRPr="003C2D5A" w:rsidRDefault="004D3ABC" w:rsidP="004D3ABC">
            <w:pPr>
              <w:spacing w:line="240" w:lineRule="auto"/>
              <w:rPr>
                <w:rFonts w:cs="Calibri"/>
                <w:sz w:val="20"/>
                <w:szCs w:val="20"/>
              </w:rPr>
            </w:pPr>
            <w:r w:rsidRPr="003C2D5A">
              <w:rPr>
                <w:rFonts w:cs="Calibri"/>
                <w:sz w:val="20"/>
                <w:szCs w:val="20"/>
              </w:rPr>
              <w:t>hora</w:t>
            </w:r>
          </w:p>
        </w:tc>
        <w:tc>
          <w:tcPr>
            <w:tcW w:w="1382" w:type="pct"/>
            <w:vAlign w:val="center"/>
          </w:tcPr>
          <w:p w14:paraId="1DDB023B" w14:textId="77777777" w:rsidR="004D3ABC" w:rsidRPr="003C2D5A" w:rsidRDefault="004D3ABC" w:rsidP="004D3ABC">
            <w:pPr>
              <w:spacing w:line="240" w:lineRule="auto"/>
              <w:jc w:val="left"/>
              <w:rPr>
                <w:rFonts w:cs="Calibri"/>
                <w:sz w:val="20"/>
                <w:szCs w:val="20"/>
              </w:rPr>
            </w:pPr>
            <w:r w:rsidRPr="003C2D5A">
              <w:rPr>
                <w:rFonts w:cs="Calibri"/>
                <w:sz w:val="20"/>
                <w:szCs w:val="20"/>
              </w:rPr>
              <w:t>Hora del accidente</w:t>
            </w:r>
          </w:p>
        </w:tc>
        <w:tc>
          <w:tcPr>
            <w:tcW w:w="710" w:type="pct"/>
            <w:vAlign w:val="center"/>
          </w:tcPr>
          <w:p w14:paraId="75F15252" w14:textId="77777777" w:rsidR="004D3ABC" w:rsidRPr="003C2D5A" w:rsidRDefault="004D3ABC" w:rsidP="004D3ABC">
            <w:pPr>
              <w:spacing w:line="240" w:lineRule="auto"/>
              <w:jc w:val="left"/>
              <w:rPr>
                <w:rFonts w:cs="Calibri"/>
                <w:sz w:val="20"/>
                <w:szCs w:val="20"/>
              </w:rPr>
            </w:pPr>
            <w:r w:rsidRPr="003C2D5A">
              <w:rPr>
                <w:rFonts w:cs="Calibri"/>
                <w:sz w:val="20"/>
                <w:szCs w:val="20"/>
              </w:rPr>
              <w:t>Fecha</w:t>
            </w:r>
          </w:p>
        </w:tc>
        <w:tc>
          <w:tcPr>
            <w:tcW w:w="349" w:type="pct"/>
            <w:vAlign w:val="center"/>
          </w:tcPr>
          <w:p w14:paraId="45EFF92B" w14:textId="77777777" w:rsidR="004D3ABC" w:rsidRPr="003C2D5A" w:rsidRDefault="004D3ABC" w:rsidP="004D3ABC">
            <w:pPr>
              <w:spacing w:line="240" w:lineRule="auto"/>
              <w:jc w:val="center"/>
              <w:rPr>
                <w:rFonts w:cs="Calibri"/>
                <w:sz w:val="20"/>
                <w:szCs w:val="20"/>
              </w:rPr>
            </w:pPr>
            <w:r w:rsidRPr="003C2D5A">
              <w:rPr>
                <w:rFonts w:cs="Calibri"/>
                <w:sz w:val="20"/>
                <w:szCs w:val="20"/>
              </w:rPr>
              <w:t>1</w:t>
            </w:r>
          </w:p>
        </w:tc>
        <w:tc>
          <w:tcPr>
            <w:tcW w:w="1357" w:type="pct"/>
            <w:vAlign w:val="center"/>
          </w:tcPr>
          <w:p w14:paraId="2236B752" w14:textId="77777777" w:rsidR="004D3ABC" w:rsidRPr="003C2D5A" w:rsidRDefault="004D3ABC" w:rsidP="004D3ABC">
            <w:pPr>
              <w:spacing w:line="240" w:lineRule="auto"/>
              <w:jc w:val="left"/>
              <w:rPr>
                <w:rFonts w:cs="Calibri"/>
                <w:sz w:val="20"/>
                <w:szCs w:val="20"/>
              </w:rPr>
            </w:pPr>
            <w:r w:rsidRPr="003C2D5A">
              <w:rPr>
                <w:rFonts w:cs="Calibri"/>
                <w:sz w:val="20"/>
                <w:szCs w:val="20"/>
              </w:rPr>
              <w:t>Falta convertir</w:t>
            </w:r>
          </w:p>
        </w:tc>
      </w:tr>
      <w:tr w:rsidR="003C2D5A" w:rsidRPr="004D3ABC" w14:paraId="6FF298DF" w14:textId="77777777" w:rsidTr="003C2D5A">
        <w:trPr>
          <w:trHeight w:val="227"/>
        </w:trPr>
        <w:tc>
          <w:tcPr>
            <w:tcW w:w="1202" w:type="pct"/>
            <w:vAlign w:val="center"/>
          </w:tcPr>
          <w:p w14:paraId="776450DC" w14:textId="77777777" w:rsidR="004D3ABC" w:rsidRPr="003C2D5A" w:rsidRDefault="004D3ABC" w:rsidP="004D3ABC">
            <w:pPr>
              <w:spacing w:line="240" w:lineRule="auto"/>
              <w:rPr>
                <w:rFonts w:cs="Calibri"/>
                <w:sz w:val="20"/>
                <w:szCs w:val="20"/>
              </w:rPr>
            </w:pPr>
            <w:proofErr w:type="spellStart"/>
            <w:r w:rsidRPr="003C2D5A">
              <w:rPr>
                <w:rFonts w:cs="Calibri"/>
                <w:sz w:val="20"/>
                <w:szCs w:val="20"/>
              </w:rPr>
              <w:t>localizacion</w:t>
            </w:r>
            <w:proofErr w:type="spellEnd"/>
          </w:p>
        </w:tc>
        <w:tc>
          <w:tcPr>
            <w:tcW w:w="1382" w:type="pct"/>
            <w:vAlign w:val="center"/>
          </w:tcPr>
          <w:p w14:paraId="5E7EF52A" w14:textId="77777777" w:rsidR="004D3ABC" w:rsidRPr="003C2D5A" w:rsidRDefault="004D3ABC" w:rsidP="004D3ABC">
            <w:pPr>
              <w:spacing w:line="240" w:lineRule="auto"/>
              <w:jc w:val="left"/>
              <w:rPr>
                <w:rFonts w:cs="Calibri"/>
                <w:sz w:val="20"/>
                <w:szCs w:val="20"/>
              </w:rPr>
            </w:pPr>
            <w:r w:rsidRPr="003C2D5A">
              <w:rPr>
                <w:rFonts w:cs="Calibri"/>
                <w:sz w:val="20"/>
                <w:szCs w:val="20"/>
              </w:rPr>
              <w:t>Nombre de la calle</w:t>
            </w:r>
          </w:p>
        </w:tc>
        <w:tc>
          <w:tcPr>
            <w:tcW w:w="710" w:type="pct"/>
            <w:vAlign w:val="center"/>
          </w:tcPr>
          <w:p w14:paraId="4790462A" w14:textId="77777777" w:rsidR="004D3ABC" w:rsidRPr="003C2D5A" w:rsidRDefault="004D3ABC" w:rsidP="004D3ABC">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04E0A768" w14:textId="1A817989" w:rsidR="004D3ABC" w:rsidRPr="003C2D5A" w:rsidRDefault="004D3ABC" w:rsidP="004D3ABC">
            <w:pPr>
              <w:spacing w:line="240" w:lineRule="auto"/>
              <w:jc w:val="center"/>
              <w:rPr>
                <w:rFonts w:cs="Calibri"/>
                <w:sz w:val="20"/>
                <w:szCs w:val="20"/>
              </w:rPr>
            </w:pPr>
            <w:r w:rsidRPr="003C2D5A">
              <w:rPr>
                <w:rFonts w:cs="Calibri"/>
                <w:sz w:val="20"/>
                <w:szCs w:val="20"/>
              </w:rPr>
              <w:t>2</w:t>
            </w:r>
          </w:p>
        </w:tc>
        <w:tc>
          <w:tcPr>
            <w:tcW w:w="1357" w:type="pct"/>
            <w:vAlign w:val="center"/>
          </w:tcPr>
          <w:p w14:paraId="3982F4B5" w14:textId="77777777" w:rsidR="004D3ABC" w:rsidRPr="003C2D5A" w:rsidRDefault="004D3ABC" w:rsidP="004D3ABC">
            <w:pPr>
              <w:spacing w:line="240" w:lineRule="auto"/>
              <w:jc w:val="left"/>
              <w:rPr>
                <w:rFonts w:cs="Calibri"/>
                <w:sz w:val="20"/>
                <w:szCs w:val="20"/>
              </w:rPr>
            </w:pPr>
            <w:r w:rsidRPr="003C2D5A">
              <w:rPr>
                <w:rFonts w:cs="Calibri"/>
                <w:sz w:val="20"/>
                <w:szCs w:val="20"/>
              </w:rPr>
              <w:t>Calle o cruce</w:t>
            </w:r>
          </w:p>
        </w:tc>
      </w:tr>
      <w:tr w:rsidR="003C2D5A" w:rsidRPr="004D3ABC" w14:paraId="770D79B9" w14:textId="77777777" w:rsidTr="003C2D5A">
        <w:trPr>
          <w:trHeight w:val="227"/>
        </w:trPr>
        <w:tc>
          <w:tcPr>
            <w:tcW w:w="1202" w:type="pct"/>
            <w:vAlign w:val="center"/>
          </w:tcPr>
          <w:p w14:paraId="48DF8A0A" w14:textId="77777777" w:rsidR="004D3ABC" w:rsidRPr="003C2D5A" w:rsidRDefault="004D3ABC" w:rsidP="004D3ABC">
            <w:pPr>
              <w:spacing w:line="240" w:lineRule="auto"/>
              <w:rPr>
                <w:rFonts w:cs="Calibri"/>
                <w:sz w:val="20"/>
                <w:szCs w:val="20"/>
              </w:rPr>
            </w:pPr>
            <w:r w:rsidRPr="003C2D5A">
              <w:rPr>
                <w:rFonts w:cs="Calibri"/>
                <w:sz w:val="20"/>
                <w:szCs w:val="20"/>
              </w:rPr>
              <w:t>numero</w:t>
            </w:r>
          </w:p>
        </w:tc>
        <w:tc>
          <w:tcPr>
            <w:tcW w:w="1382" w:type="pct"/>
            <w:vAlign w:val="center"/>
          </w:tcPr>
          <w:p w14:paraId="42BF722E" w14:textId="77777777" w:rsidR="004D3ABC" w:rsidRPr="003C2D5A" w:rsidRDefault="004D3ABC" w:rsidP="004D3ABC">
            <w:pPr>
              <w:spacing w:line="240" w:lineRule="auto"/>
              <w:jc w:val="left"/>
              <w:rPr>
                <w:rFonts w:cs="Calibri"/>
                <w:sz w:val="20"/>
                <w:szCs w:val="20"/>
                <w:lang w:val="pt-BR"/>
              </w:rPr>
            </w:pPr>
            <w:r w:rsidRPr="003C2D5A">
              <w:rPr>
                <w:rFonts w:cs="Calibri"/>
                <w:sz w:val="20"/>
                <w:szCs w:val="20"/>
                <w:lang w:val="pt-BR"/>
              </w:rPr>
              <w:t xml:space="preserve">Número o código de </w:t>
            </w:r>
            <w:proofErr w:type="spellStart"/>
            <w:r w:rsidRPr="003C2D5A">
              <w:rPr>
                <w:rFonts w:cs="Calibri"/>
                <w:sz w:val="20"/>
                <w:szCs w:val="20"/>
                <w:lang w:val="pt-BR"/>
              </w:rPr>
              <w:t>la</w:t>
            </w:r>
            <w:proofErr w:type="spellEnd"/>
            <w:r w:rsidRPr="003C2D5A">
              <w:rPr>
                <w:rFonts w:cs="Calibri"/>
                <w:sz w:val="20"/>
                <w:szCs w:val="20"/>
                <w:lang w:val="pt-BR"/>
              </w:rPr>
              <w:t xml:space="preserve"> </w:t>
            </w:r>
            <w:proofErr w:type="spellStart"/>
            <w:r w:rsidRPr="003C2D5A">
              <w:rPr>
                <w:rFonts w:cs="Calibri"/>
                <w:sz w:val="20"/>
                <w:szCs w:val="20"/>
                <w:lang w:val="pt-BR"/>
              </w:rPr>
              <w:t>calle</w:t>
            </w:r>
            <w:proofErr w:type="spellEnd"/>
          </w:p>
        </w:tc>
        <w:tc>
          <w:tcPr>
            <w:tcW w:w="710" w:type="pct"/>
            <w:vAlign w:val="center"/>
          </w:tcPr>
          <w:p w14:paraId="458C32AA" w14:textId="50B7F806" w:rsidR="004D3ABC" w:rsidRPr="003C2D5A" w:rsidRDefault="004D3ABC" w:rsidP="004D3ABC">
            <w:pPr>
              <w:spacing w:line="240" w:lineRule="auto"/>
              <w:jc w:val="left"/>
              <w:rPr>
                <w:rFonts w:cs="Calibri"/>
                <w:sz w:val="20"/>
                <w:szCs w:val="20"/>
              </w:rPr>
            </w:pPr>
            <w:r w:rsidRPr="003C2D5A">
              <w:rPr>
                <w:rFonts w:cs="Calibri"/>
                <w:sz w:val="20"/>
                <w:szCs w:val="20"/>
              </w:rPr>
              <w:t>Cadena</w:t>
            </w:r>
          </w:p>
        </w:tc>
        <w:tc>
          <w:tcPr>
            <w:tcW w:w="349" w:type="pct"/>
            <w:vAlign w:val="center"/>
          </w:tcPr>
          <w:p w14:paraId="2E808970" w14:textId="15B90697" w:rsidR="004D3ABC" w:rsidRPr="003C2D5A" w:rsidRDefault="004D3ABC" w:rsidP="004D3ABC">
            <w:pPr>
              <w:spacing w:line="240" w:lineRule="auto"/>
              <w:jc w:val="center"/>
              <w:rPr>
                <w:rFonts w:cs="Calibri"/>
                <w:sz w:val="20"/>
                <w:szCs w:val="20"/>
              </w:rPr>
            </w:pPr>
            <w:r w:rsidRPr="003C2D5A">
              <w:rPr>
                <w:rFonts w:cs="Calibri"/>
                <w:sz w:val="20"/>
                <w:szCs w:val="20"/>
              </w:rPr>
              <w:t>3</w:t>
            </w:r>
          </w:p>
        </w:tc>
        <w:tc>
          <w:tcPr>
            <w:tcW w:w="1357" w:type="pct"/>
            <w:vAlign w:val="center"/>
          </w:tcPr>
          <w:p w14:paraId="142553D3" w14:textId="77777777" w:rsidR="004D3ABC" w:rsidRPr="003C2D5A" w:rsidRDefault="004D3ABC" w:rsidP="004D3ABC">
            <w:pPr>
              <w:spacing w:line="240" w:lineRule="auto"/>
              <w:jc w:val="left"/>
              <w:rPr>
                <w:rFonts w:cs="Calibri"/>
                <w:sz w:val="20"/>
                <w:szCs w:val="20"/>
              </w:rPr>
            </w:pPr>
            <w:r w:rsidRPr="003C2D5A">
              <w:rPr>
                <w:rFonts w:cs="Calibri"/>
                <w:sz w:val="20"/>
                <w:szCs w:val="20"/>
              </w:rPr>
              <w:t>Mezclas números y cadenas</w:t>
            </w:r>
          </w:p>
        </w:tc>
      </w:tr>
      <w:tr w:rsidR="003C2D5A" w:rsidRPr="004D3ABC" w14:paraId="5E9B5C71" w14:textId="77777777" w:rsidTr="003C2D5A">
        <w:trPr>
          <w:trHeight w:val="227"/>
        </w:trPr>
        <w:tc>
          <w:tcPr>
            <w:tcW w:w="1202" w:type="pct"/>
            <w:vAlign w:val="center"/>
          </w:tcPr>
          <w:p w14:paraId="5B03B7A0" w14:textId="77777777" w:rsidR="004D3ABC" w:rsidRPr="003C2D5A" w:rsidRDefault="004D3ABC" w:rsidP="004D3ABC">
            <w:pPr>
              <w:spacing w:line="240" w:lineRule="auto"/>
              <w:rPr>
                <w:rFonts w:cs="Calibri"/>
                <w:sz w:val="20"/>
                <w:szCs w:val="20"/>
              </w:rPr>
            </w:pPr>
            <w:proofErr w:type="spellStart"/>
            <w:r w:rsidRPr="003C2D5A">
              <w:rPr>
                <w:rFonts w:cs="Calibri"/>
                <w:sz w:val="20"/>
                <w:szCs w:val="20"/>
              </w:rPr>
              <w:t>cod_distrito</w:t>
            </w:r>
            <w:proofErr w:type="spellEnd"/>
          </w:p>
        </w:tc>
        <w:tc>
          <w:tcPr>
            <w:tcW w:w="1382" w:type="pct"/>
            <w:vAlign w:val="center"/>
          </w:tcPr>
          <w:p w14:paraId="38A8540F" w14:textId="77777777" w:rsidR="004D3ABC" w:rsidRPr="003C2D5A" w:rsidRDefault="004D3ABC" w:rsidP="004D3ABC">
            <w:pPr>
              <w:spacing w:line="240" w:lineRule="auto"/>
              <w:jc w:val="left"/>
              <w:rPr>
                <w:rFonts w:cs="Calibri"/>
                <w:sz w:val="20"/>
                <w:szCs w:val="20"/>
              </w:rPr>
            </w:pPr>
            <w:r w:rsidRPr="003C2D5A">
              <w:rPr>
                <w:rFonts w:cs="Calibri"/>
                <w:sz w:val="20"/>
                <w:szCs w:val="20"/>
              </w:rPr>
              <w:t>Número de distrito</w:t>
            </w:r>
          </w:p>
        </w:tc>
        <w:tc>
          <w:tcPr>
            <w:tcW w:w="710" w:type="pct"/>
            <w:vAlign w:val="center"/>
          </w:tcPr>
          <w:p w14:paraId="2CADA29C" w14:textId="5B31AF73" w:rsidR="004D3ABC" w:rsidRPr="003C2D5A" w:rsidRDefault="004D3ABC" w:rsidP="004D3ABC">
            <w:pPr>
              <w:spacing w:line="240" w:lineRule="auto"/>
              <w:jc w:val="left"/>
              <w:rPr>
                <w:rFonts w:cs="Calibri"/>
                <w:sz w:val="20"/>
                <w:szCs w:val="20"/>
              </w:rPr>
            </w:pPr>
            <w:r w:rsidRPr="003C2D5A">
              <w:rPr>
                <w:rFonts w:cs="Calibri"/>
                <w:sz w:val="20"/>
                <w:szCs w:val="20"/>
              </w:rPr>
              <w:t>Numérica</w:t>
            </w:r>
            <w:r w:rsidRPr="003C2D5A">
              <w:rPr>
                <w:rFonts w:cs="Calibri"/>
                <w:sz w:val="20"/>
                <w:szCs w:val="20"/>
              </w:rPr>
              <w:br/>
              <w:t>Ordinal</w:t>
            </w:r>
          </w:p>
        </w:tc>
        <w:tc>
          <w:tcPr>
            <w:tcW w:w="349" w:type="pct"/>
            <w:vAlign w:val="center"/>
          </w:tcPr>
          <w:p w14:paraId="1C440860" w14:textId="77777777" w:rsidR="004D3ABC" w:rsidRPr="003C2D5A" w:rsidRDefault="004D3ABC" w:rsidP="004D3ABC">
            <w:pPr>
              <w:spacing w:line="240" w:lineRule="auto"/>
              <w:jc w:val="center"/>
              <w:rPr>
                <w:rFonts w:cs="Calibri"/>
                <w:sz w:val="20"/>
                <w:szCs w:val="20"/>
              </w:rPr>
            </w:pPr>
            <w:r w:rsidRPr="003C2D5A">
              <w:rPr>
                <w:rFonts w:cs="Calibri"/>
                <w:sz w:val="20"/>
                <w:szCs w:val="20"/>
              </w:rPr>
              <w:t>1</w:t>
            </w:r>
          </w:p>
        </w:tc>
        <w:tc>
          <w:tcPr>
            <w:tcW w:w="1357" w:type="pct"/>
            <w:vAlign w:val="center"/>
          </w:tcPr>
          <w:p w14:paraId="79020C36" w14:textId="77777777" w:rsidR="004D3ABC" w:rsidRPr="003C2D5A" w:rsidRDefault="004D3ABC" w:rsidP="004D3ABC">
            <w:pPr>
              <w:spacing w:line="240" w:lineRule="auto"/>
              <w:jc w:val="left"/>
              <w:rPr>
                <w:rFonts w:cs="Calibri"/>
                <w:sz w:val="20"/>
                <w:szCs w:val="20"/>
              </w:rPr>
            </w:pPr>
            <w:r w:rsidRPr="003C2D5A">
              <w:rPr>
                <w:rFonts w:cs="Calibri"/>
                <w:sz w:val="20"/>
                <w:szCs w:val="20"/>
              </w:rPr>
              <w:t>21 números enteros</w:t>
            </w:r>
          </w:p>
        </w:tc>
      </w:tr>
      <w:tr w:rsidR="003C2D5A" w:rsidRPr="004D3ABC" w14:paraId="0479F1B8" w14:textId="77777777" w:rsidTr="003C2D5A">
        <w:trPr>
          <w:trHeight w:val="227"/>
        </w:trPr>
        <w:tc>
          <w:tcPr>
            <w:tcW w:w="1202" w:type="pct"/>
            <w:vAlign w:val="center"/>
          </w:tcPr>
          <w:p w14:paraId="09363964" w14:textId="77777777" w:rsidR="004D3ABC" w:rsidRPr="003C2D5A" w:rsidRDefault="004D3ABC" w:rsidP="004D3ABC">
            <w:pPr>
              <w:spacing w:line="240" w:lineRule="auto"/>
              <w:rPr>
                <w:rFonts w:cs="Calibri"/>
                <w:sz w:val="20"/>
                <w:szCs w:val="20"/>
              </w:rPr>
            </w:pPr>
            <w:r w:rsidRPr="003C2D5A">
              <w:rPr>
                <w:rFonts w:cs="Calibri"/>
                <w:sz w:val="20"/>
                <w:szCs w:val="20"/>
              </w:rPr>
              <w:t>distrito</w:t>
            </w:r>
          </w:p>
        </w:tc>
        <w:tc>
          <w:tcPr>
            <w:tcW w:w="1382" w:type="pct"/>
            <w:vAlign w:val="center"/>
          </w:tcPr>
          <w:p w14:paraId="004458BF" w14:textId="77777777" w:rsidR="004D3ABC" w:rsidRPr="003C2D5A" w:rsidRDefault="004D3ABC" w:rsidP="004D3ABC">
            <w:pPr>
              <w:spacing w:line="240" w:lineRule="auto"/>
              <w:jc w:val="left"/>
              <w:rPr>
                <w:rFonts w:cs="Calibri"/>
                <w:sz w:val="20"/>
                <w:szCs w:val="20"/>
              </w:rPr>
            </w:pPr>
            <w:r w:rsidRPr="003C2D5A">
              <w:rPr>
                <w:rFonts w:cs="Calibri"/>
                <w:sz w:val="20"/>
                <w:szCs w:val="20"/>
              </w:rPr>
              <w:t>Nombre del distrito</w:t>
            </w:r>
          </w:p>
        </w:tc>
        <w:tc>
          <w:tcPr>
            <w:tcW w:w="710" w:type="pct"/>
            <w:vAlign w:val="center"/>
          </w:tcPr>
          <w:p w14:paraId="590D3954" w14:textId="77777777" w:rsidR="004D3ABC" w:rsidRPr="003C2D5A" w:rsidRDefault="004D3ABC" w:rsidP="004D3ABC">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6B5D3038" w14:textId="77777777" w:rsidR="004D3ABC" w:rsidRPr="003C2D5A" w:rsidRDefault="004D3ABC" w:rsidP="004D3ABC">
            <w:pPr>
              <w:spacing w:line="240" w:lineRule="auto"/>
              <w:jc w:val="center"/>
              <w:rPr>
                <w:rFonts w:cs="Calibri"/>
                <w:sz w:val="20"/>
                <w:szCs w:val="20"/>
              </w:rPr>
            </w:pPr>
            <w:r w:rsidRPr="003C2D5A">
              <w:rPr>
                <w:rFonts w:cs="Calibri"/>
                <w:sz w:val="20"/>
                <w:szCs w:val="20"/>
              </w:rPr>
              <w:t>1</w:t>
            </w:r>
          </w:p>
        </w:tc>
        <w:tc>
          <w:tcPr>
            <w:tcW w:w="1357" w:type="pct"/>
            <w:vAlign w:val="center"/>
          </w:tcPr>
          <w:p w14:paraId="710FC15D" w14:textId="77777777" w:rsidR="004D3ABC" w:rsidRPr="003C2D5A" w:rsidRDefault="004D3ABC" w:rsidP="004D3ABC">
            <w:pPr>
              <w:spacing w:line="240" w:lineRule="auto"/>
              <w:jc w:val="left"/>
              <w:rPr>
                <w:rFonts w:cs="Calibri"/>
                <w:sz w:val="20"/>
                <w:szCs w:val="20"/>
              </w:rPr>
            </w:pPr>
            <w:r w:rsidRPr="003C2D5A">
              <w:rPr>
                <w:rFonts w:cs="Calibri"/>
                <w:sz w:val="20"/>
                <w:szCs w:val="20"/>
              </w:rPr>
              <w:t>Hay 21 distritos</w:t>
            </w:r>
          </w:p>
        </w:tc>
      </w:tr>
      <w:tr w:rsidR="003C2D5A" w:rsidRPr="004D3ABC" w14:paraId="68A1E7A2" w14:textId="77777777" w:rsidTr="003C2D5A">
        <w:trPr>
          <w:trHeight w:val="227"/>
        </w:trPr>
        <w:tc>
          <w:tcPr>
            <w:tcW w:w="1202" w:type="pct"/>
            <w:vAlign w:val="center"/>
          </w:tcPr>
          <w:p w14:paraId="553AC6BB" w14:textId="77777777" w:rsidR="004D3ABC" w:rsidRPr="003C2D5A" w:rsidRDefault="004D3ABC" w:rsidP="004D3ABC">
            <w:pPr>
              <w:spacing w:line="240" w:lineRule="auto"/>
              <w:rPr>
                <w:rFonts w:cs="Calibri"/>
                <w:sz w:val="20"/>
                <w:szCs w:val="20"/>
              </w:rPr>
            </w:pPr>
            <w:proofErr w:type="spellStart"/>
            <w:r w:rsidRPr="003C2D5A">
              <w:rPr>
                <w:rFonts w:cs="Calibri"/>
                <w:sz w:val="20"/>
                <w:szCs w:val="20"/>
              </w:rPr>
              <w:t>tipo_accidente</w:t>
            </w:r>
            <w:proofErr w:type="spellEnd"/>
          </w:p>
        </w:tc>
        <w:tc>
          <w:tcPr>
            <w:tcW w:w="1382" w:type="pct"/>
            <w:vAlign w:val="center"/>
          </w:tcPr>
          <w:p w14:paraId="4AE6D830" w14:textId="77777777" w:rsidR="004D3ABC" w:rsidRPr="003C2D5A" w:rsidRDefault="004D3ABC" w:rsidP="004D3ABC">
            <w:pPr>
              <w:spacing w:line="240" w:lineRule="auto"/>
              <w:jc w:val="left"/>
              <w:rPr>
                <w:rFonts w:cs="Calibri"/>
                <w:sz w:val="20"/>
                <w:szCs w:val="20"/>
              </w:rPr>
            </w:pPr>
            <w:r w:rsidRPr="003C2D5A">
              <w:rPr>
                <w:rFonts w:cs="Calibri"/>
                <w:sz w:val="20"/>
                <w:szCs w:val="20"/>
              </w:rPr>
              <w:t>Tipo de accidente</w:t>
            </w:r>
          </w:p>
        </w:tc>
        <w:tc>
          <w:tcPr>
            <w:tcW w:w="710" w:type="pct"/>
            <w:vAlign w:val="center"/>
          </w:tcPr>
          <w:p w14:paraId="150084A1" w14:textId="77777777" w:rsidR="004D3ABC" w:rsidRPr="003C2D5A" w:rsidRDefault="004D3ABC" w:rsidP="004D3ABC">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4FECCA23" w14:textId="77777777" w:rsidR="004D3ABC" w:rsidRPr="003C2D5A" w:rsidRDefault="004D3ABC" w:rsidP="004D3ABC">
            <w:pPr>
              <w:spacing w:line="240" w:lineRule="auto"/>
              <w:jc w:val="center"/>
              <w:rPr>
                <w:rFonts w:cs="Calibri"/>
                <w:sz w:val="20"/>
                <w:szCs w:val="20"/>
              </w:rPr>
            </w:pPr>
            <w:r w:rsidRPr="003C2D5A">
              <w:rPr>
                <w:rFonts w:cs="Calibri"/>
                <w:sz w:val="20"/>
                <w:szCs w:val="20"/>
              </w:rPr>
              <w:t>1</w:t>
            </w:r>
          </w:p>
        </w:tc>
        <w:tc>
          <w:tcPr>
            <w:tcW w:w="1357" w:type="pct"/>
            <w:vAlign w:val="center"/>
          </w:tcPr>
          <w:p w14:paraId="4A137CA7" w14:textId="77777777" w:rsidR="004D3ABC" w:rsidRPr="003C2D5A" w:rsidRDefault="004D3ABC" w:rsidP="004D3ABC">
            <w:pPr>
              <w:spacing w:line="240" w:lineRule="auto"/>
              <w:jc w:val="left"/>
              <w:rPr>
                <w:rFonts w:cs="Calibri"/>
                <w:sz w:val="20"/>
                <w:szCs w:val="20"/>
              </w:rPr>
            </w:pPr>
            <w:r w:rsidRPr="003C2D5A">
              <w:rPr>
                <w:rFonts w:cs="Calibri"/>
                <w:sz w:val="20"/>
                <w:szCs w:val="20"/>
              </w:rPr>
              <w:t>13 tipos de accidente</w:t>
            </w:r>
          </w:p>
        </w:tc>
      </w:tr>
      <w:tr w:rsidR="003C2D5A" w:rsidRPr="004D3ABC" w14:paraId="2B11F6E7" w14:textId="77777777" w:rsidTr="003C2D5A">
        <w:trPr>
          <w:trHeight w:val="227"/>
        </w:trPr>
        <w:tc>
          <w:tcPr>
            <w:tcW w:w="1202" w:type="pct"/>
            <w:vAlign w:val="center"/>
          </w:tcPr>
          <w:p w14:paraId="2640314E" w14:textId="77777777" w:rsidR="004D3ABC" w:rsidRPr="003C2D5A" w:rsidRDefault="004D3ABC" w:rsidP="004D3ABC">
            <w:pPr>
              <w:spacing w:line="240" w:lineRule="auto"/>
              <w:rPr>
                <w:rFonts w:cs="Calibri"/>
                <w:sz w:val="20"/>
                <w:szCs w:val="20"/>
              </w:rPr>
            </w:pPr>
            <w:proofErr w:type="spellStart"/>
            <w:r w:rsidRPr="003C2D5A">
              <w:rPr>
                <w:rFonts w:cs="Calibri"/>
                <w:sz w:val="20"/>
                <w:szCs w:val="20"/>
              </w:rPr>
              <w:t>estado_meteorológico</w:t>
            </w:r>
            <w:proofErr w:type="spellEnd"/>
          </w:p>
        </w:tc>
        <w:tc>
          <w:tcPr>
            <w:tcW w:w="1382" w:type="pct"/>
            <w:vAlign w:val="center"/>
          </w:tcPr>
          <w:p w14:paraId="07B0560E" w14:textId="77777777" w:rsidR="004D3ABC" w:rsidRPr="003C2D5A" w:rsidRDefault="004D3ABC" w:rsidP="004D3ABC">
            <w:pPr>
              <w:spacing w:line="240" w:lineRule="auto"/>
              <w:jc w:val="left"/>
              <w:rPr>
                <w:rFonts w:cs="Calibri"/>
                <w:sz w:val="20"/>
                <w:szCs w:val="20"/>
              </w:rPr>
            </w:pPr>
            <w:r w:rsidRPr="003C2D5A">
              <w:rPr>
                <w:rFonts w:cs="Calibri"/>
                <w:sz w:val="20"/>
                <w:szCs w:val="20"/>
              </w:rPr>
              <w:t>Descripción del clima</w:t>
            </w:r>
          </w:p>
        </w:tc>
        <w:tc>
          <w:tcPr>
            <w:tcW w:w="710" w:type="pct"/>
            <w:vAlign w:val="center"/>
          </w:tcPr>
          <w:p w14:paraId="12E20CF6" w14:textId="77777777" w:rsidR="004D3ABC" w:rsidRPr="003C2D5A" w:rsidRDefault="004D3ABC" w:rsidP="004D3ABC">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051803DA" w14:textId="4D6C9F8C" w:rsidR="004D3ABC" w:rsidRPr="003C2D5A" w:rsidRDefault="004D3ABC" w:rsidP="004D3ABC">
            <w:pPr>
              <w:spacing w:line="240" w:lineRule="auto"/>
              <w:jc w:val="center"/>
              <w:rPr>
                <w:rFonts w:cs="Calibri"/>
                <w:sz w:val="20"/>
                <w:szCs w:val="20"/>
              </w:rPr>
            </w:pPr>
            <w:r w:rsidRPr="003C2D5A">
              <w:rPr>
                <w:rFonts w:cs="Calibri"/>
                <w:sz w:val="20"/>
                <w:szCs w:val="20"/>
              </w:rPr>
              <w:t>2</w:t>
            </w:r>
          </w:p>
        </w:tc>
        <w:tc>
          <w:tcPr>
            <w:tcW w:w="1357" w:type="pct"/>
            <w:vAlign w:val="center"/>
          </w:tcPr>
          <w:p w14:paraId="05586471" w14:textId="1111B591" w:rsidR="004D3ABC" w:rsidRPr="003C2D5A" w:rsidRDefault="004D3ABC" w:rsidP="004D3ABC">
            <w:pPr>
              <w:spacing w:line="240" w:lineRule="auto"/>
              <w:jc w:val="left"/>
              <w:rPr>
                <w:rFonts w:cs="Calibri"/>
                <w:sz w:val="20"/>
                <w:szCs w:val="20"/>
              </w:rPr>
            </w:pPr>
            <w:r w:rsidRPr="003C2D5A">
              <w:rPr>
                <w:rFonts w:cs="Calibri"/>
                <w:sz w:val="20"/>
                <w:szCs w:val="20"/>
              </w:rPr>
              <w:t>6 estados meteorológicos</w:t>
            </w:r>
          </w:p>
        </w:tc>
      </w:tr>
      <w:tr w:rsidR="003C2D5A" w:rsidRPr="004D3ABC" w14:paraId="0F052C9C" w14:textId="77777777" w:rsidTr="003C2D5A">
        <w:trPr>
          <w:trHeight w:val="227"/>
        </w:trPr>
        <w:tc>
          <w:tcPr>
            <w:tcW w:w="1202" w:type="pct"/>
            <w:vAlign w:val="center"/>
          </w:tcPr>
          <w:p w14:paraId="6B39CA11" w14:textId="77777777" w:rsidR="004D3ABC" w:rsidRPr="003C2D5A" w:rsidRDefault="004D3ABC" w:rsidP="004D3ABC">
            <w:pPr>
              <w:spacing w:line="240" w:lineRule="auto"/>
              <w:rPr>
                <w:rFonts w:cs="Calibri"/>
                <w:sz w:val="20"/>
                <w:szCs w:val="20"/>
              </w:rPr>
            </w:pPr>
            <w:proofErr w:type="spellStart"/>
            <w:r w:rsidRPr="003C2D5A">
              <w:rPr>
                <w:rFonts w:cs="Calibri"/>
                <w:sz w:val="20"/>
                <w:szCs w:val="20"/>
              </w:rPr>
              <w:t>tipo_vehiculo</w:t>
            </w:r>
            <w:proofErr w:type="spellEnd"/>
          </w:p>
        </w:tc>
        <w:tc>
          <w:tcPr>
            <w:tcW w:w="1382" w:type="pct"/>
            <w:vAlign w:val="center"/>
          </w:tcPr>
          <w:p w14:paraId="2309D953" w14:textId="77777777" w:rsidR="004D3ABC" w:rsidRPr="003C2D5A" w:rsidRDefault="004D3ABC" w:rsidP="004D3ABC">
            <w:pPr>
              <w:spacing w:line="240" w:lineRule="auto"/>
              <w:jc w:val="left"/>
              <w:rPr>
                <w:rFonts w:cs="Calibri"/>
                <w:sz w:val="20"/>
                <w:szCs w:val="20"/>
              </w:rPr>
            </w:pPr>
            <w:r w:rsidRPr="003C2D5A">
              <w:rPr>
                <w:rFonts w:cs="Calibri"/>
                <w:sz w:val="20"/>
                <w:szCs w:val="20"/>
              </w:rPr>
              <w:t>Tipo de vehículo</w:t>
            </w:r>
          </w:p>
        </w:tc>
        <w:tc>
          <w:tcPr>
            <w:tcW w:w="710" w:type="pct"/>
            <w:vAlign w:val="center"/>
          </w:tcPr>
          <w:p w14:paraId="4BE31566" w14:textId="77777777" w:rsidR="004D3ABC" w:rsidRPr="003C2D5A" w:rsidRDefault="004D3ABC" w:rsidP="004D3ABC">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61B8D87F" w14:textId="77777777" w:rsidR="004D3ABC" w:rsidRPr="003C2D5A" w:rsidRDefault="004D3ABC" w:rsidP="004D3ABC">
            <w:pPr>
              <w:spacing w:line="240" w:lineRule="auto"/>
              <w:jc w:val="center"/>
              <w:rPr>
                <w:rFonts w:cs="Calibri"/>
                <w:sz w:val="20"/>
                <w:szCs w:val="20"/>
              </w:rPr>
            </w:pPr>
            <w:r w:rsidRPr="003C2D5A">
              <w:rPr>
                <w:rFonts w:cs="Calibri"/>
                <w:sz w:val="20"/>
                <w:szCs w:val="20"/>
              </w:rPr>
              <w:t>2</w:t>
            </w:r>
          </w:p>
        </w:tc>
        <w:tc>
          <w:tcPr>
            <w:tcW w:w="1357" w:type="pct"/>
            <w:vAlign w:val="center"/>
          </w:tcPr>
          <w:p w14:paraId="0B56764D" w14:textId="77777777" w:rsidR="004D3ABC" w:rsidRPr="003C2D5A" w:rsidRDefault="004D3ABC" w:rsidP="004D3ABC">
            <w:pPr>
              <w:spacing w:line="240" w:lineRule="auto"/>
              <w:jc w:val="left"/>
              <w:rPr>
                <w:rFonts w:cs="Calibri"/>
                <w:sz w:val="20"/>
                <w:szCs w:val="20"/>
              </w:rPr>
            </w:pPr>
            <w:r w:rsidRPr="003C2D5A">
              <w:rPr>
                <w:rFonts w:cs="Calibri"/>
                <w:sz w:val="20"/>
                <w:szCs w:val="20"/>
              </w:rPr>
              <w:t>32 tipos de vehículo</w:t>
            </w:r>
          </w:p>
        </w:tc>
      </w:tr>
      <w:tr w:rsidR="003C2D5A" w:rsidRPr="004D3ABC" w14:paraId="49EF09D9" w14:textId="77777777" w:rsidTr="003C2D5A">
        <w:trPr>
          <w:trHeight w:val="227"/>
        </w:trPr>
        <w:tc>
          <w:tcPr>
            <w:tcW w:w="1202" w:type="pct"/>
            <w:vAlign w:val="center"/>
          </w:tcPr>
          <w:p w14:paraId="548D1ED5" w14:textId="77777777" w:rsidR="004D3ABC" w:rsidRPr="003C2D5A" w:rsidRDefault="004D3ABC" w:rsidP="004D3ABC">
            <w:pPr>
              <w:spacing w:line="240" w:lineRule="auto"/>
              <w:rPr>
                <w:rFonts w:cs="Calibri"/>
                <w:sz w:val="20"/>
                <w:szCs w:val="20"/>
              </w:rPr>
            </w:pPr>
            <w:proofErr w:type="spellStart"/>
            <w:r w:rsidRPr="003C2D5A">
              <w:rPr>
                <w:rFonts w:cs="Calibri"/>
                <w:sz w:val="20"/>
                <w:szCs w:val="20"/>
              </w:rPr>
              <w:t>tipo_persona</w:t>
            </w:r>
            <w:proofErr w:type="spellEnd"/>
          </w:p>
        </w:tc>
        <w:tc>
          <w:tcPr>
            <w:tcW w:w="1382" w:type="pct"/>
            <w:vAlign w:val="center"/>
          </w:tcPr>
          <w:p w14:paraId="44E4BA21" w14:textId="77777777" w:rsidR="004D3ABC" w:rsidRPr="003C2D5A" w:rsidRDefault="004D3ABC" w:rsidP="004D3ABC">
            <w:pPr>
              <w:spacing w:line="240" w:lineRule="auto"/>
              <w:jc w:val="left"/>
              <w:rPr>
                <w:rFonts w:cs="Calibri"/>
                <w:sz w:val="20"/>
                <w:szCs w:val="20"/>
              </w:rPr>
            </w:pPr>
            <w:r w:rsidRPr="003C2D5A">
              <w:rPr>
                <w:rFonts w:cs="Calibri"/>
                <w:sz w:val="20"/>
                <w:szCs w:val="20"/>
              </w:rPr>
              <w:t>Tipo de persona implicada</w:t>
            </w:r>
          </w:p>
        </w:tc>
        <w:tc>
          <w:tcPr>
            <w:tcW w:w="710" w:type="pct"/>
            <w:vAlign w:val="center"/>
          </w:tcPr>
          <w:p w14:paraId="15C55B48" w14:textId="77777777" w:rsidR="004D3ABC" w:rsidRPr="003C2D5A" w:rsidRDefault="004D3ABC" w:rsidP="004D3ABC">
            <w:pPr>
              <w:spacing w:line="240" w:lineRule="auto"/>
              <w:jc w:val="left"/>
              <w:rPr>
                <w:rFonts w:cs="Calibri"/>
                <w:sz w:val="20"/>
                <w:szCs w:val="20"/>
              </w:rPr>
            </w:pPr>
            <w:r w:rsidRPr="003C2D5A">
              <w:rPr>
                <w:rFonts w:cs="Calibri"/>
                <w:sz w:val="20"/>
                <w:szCs w:val="20"/>
              </w:rPr>
              <w:t>Categórica nominal</w:t>
            </w:r>
          </w:p>
        </w:tc>
        <w:tc>
          <w:tcPr>
            <w:tcW w:w="349" w:type="pct"/>
            <w:vAlign w:val="center"/>
          </w:tcPr>
          <w:p w14:paraId="4F4BA415" w14:textId="36C515F0" w:rsidR="004D3ABC" w:rsidRPr="003C2D5A" w:rsidRDefault="004D3ABC" w:rsidP="004D3ABC">
            <w:pPr>
              <w:spacing w:line="240" w:lineRule="auto"/>
              <w:jc w:val="center"/>
              <w:rPr>
                <w:rFonts w:cs="Calibri"/>
                <w:sz w:val="20"/>
                <w:szCs w:val="20"/>
              </w:rPr>
            </w:pPr>
            <w:r w:rsidRPr="003C2D5A">
              <w:rPr>
                <w:rFonts w:cs="Calibri"/>
                <w:sz w:val="20"/>
                <w:szCs w:val="20"/>
              </w:rPr>
              <w:t>1</w:t>
            </w:r>
          </w:p>
        </w:tc>
        <w:tc>
          <w:tcPr>
            <w:tcW w:w="1357" w:type="pct"/>
            <w:vAlign w:val="center"/>
          </w:tcPr>
          <w:p w14:paraId="23E2AC0C" w14:textId="77777777" w:rsidR="004D3ABC" w:rsidRPr="003C2D5A" w:rsidRDefault="004D3ABC" w:rsidP="004D3ABC">
            <w:pPr>
              <w:spacing w:line="240" w:lineRule="auto"/>
              <w:jc w:val="left"/>
              <w:rPr>
                <w:rFonts w:cs="Calibri"/>
                <w:sz w:val="20"/>
                <w:szCs w:val="20"/>
              </w:rPr>
            </w:pPr>
            <w:r w:rsidRPr="003C2D5A">
              <w:rPr>
                <w:rFonts w:cs="Calibri"/>
                <w:sz w:val="20"/>
                <w:szCs w:val="20"/>
              </w:rPr>
              <w:t xml:space="preserve">4 tipos de persona </w:t>
            </w:r>
          </w:p>
        </w:tc>
      </w:tr>
      <w:tr w:rsidR="003C2D5A" w:rsidRPr="004D3ABC" w14:paraId="456726DD" w14:textId="77777777" w:rsidTr="003C2D5A">
        <w:trPr>
          <w:trHeight w:val="227"/>
        </w:trPr>
        <w:tc>
          <w:tcPr>
            <w:tcW w:w="1202" w:type="pct"/>
            <w:vAlign w:val="center"/>
          </w:tcPr>
          <w:p w14:paraId="72599A3A" w14:textId="77777777" w:rsidR="004D3ABC" w:rsidRPr="003C2D5A" w:rsidRDefault="004D3ABC" w:rsidP="004D3ABC">
            <w:pPr>
              <w:spacing w:line="240" w:lineRule="auto"/>
              <w:rPr>
                <w:rFonts w:cs="Calibri"/>
                <w:sz w:val="20"/>
                <w:szCs w:val="20"/>
              </w:rPr>
            </w:pPr>
            <w:proofErr w:type="spellStart"/>
            <w:r w:rsidRPr="003C2D5A">
              <w:rPr>
                <w:rFonts w:cs="Calibri"/>
                <w:sz w:val="20"/>
                <w:szCs w:val="20"/>
              </w:rPr>
              <w:t>rango_edad</w:t>
            </w:r>
            <w:proofErr w:type="spellEnd"/>
          </w:p>
        </w:tc>
        <w:tc>
          <w:tcPr>
            <w:tcW w:w="1382" w:type="pct"/>
            <w:vAlign w:val="center"/>
          </w:tcPr>
          <w:p w14:paraId="727E9F73" w14:textId="77777777" w:rsidR="004D3ABC" w:rsidRPr="003C2D5A" w:rsidRDefault="004D3ABC" w:rsidP="004D3ABC">
            <w:pPr>
              <w:spacing w:line="240" w:lineRule="auto"/>
              <w:jc w:val="left"/>
              <w:rPr>
                <w:rFonts w:cs="Calibri"/>
                <w:sz w:val="20"/>
                <w:szCs w:val="20"/>
              </w:rPr>
            </w:pPr>
            <w:r w:rsidRPr="003C2D5A">
              <w:rPr>
                <w:rFonts w:cs="Calibri"/>
                <w:sz w:val="20"/>
                <w:szCs w:val="20"/>
              </w:rPr>
              <w:t>Edad dividida por rangos</w:t>
            </w:r>
          </w:p>
        </w:tc>
        <w:tc>
          <w:tcPr>
            <w:tcW w:w="710" w:type="pct"/>
            <w:vAlign w:val="center"/>
          </w:tcPr>
          <w:p w14:paraId="7EB7ECB2" w14:textId="77777777" w:rsidR="004D3ABC" w:rsidRPr="003C2D5A" w:rsidRDefault="004D3ABC" w:rsidP="004D3ABC">
            <w:pPr>
              <w:spacing w:line="240" w:lineRule="auto"/>
              <w:jc w:val="left"/>
              <w:rPr>
                <w:rFonts w:cs="Calibri"/>
                <w:sz w:val="20"/>
                <w:szCs w:val="20"/>
              </w:rPr>
            </w:pPr>
            <w:r w:rsidRPr="003C2D5A">
              <w:rPr>
                <w:rFonts w:cs="Calibri"/>
                <w:sz w:val="20"/>
                <w:szCs w:val="20"/>
              </w:rPr>
              <w:t xml:space="preserve">Categórica </w:t>
            </w:r>
          </w:p>
        </w:tc>
        <w:tc>
          <w:tcPr>
            <w:tcW w:w="349" w:type="pct"/>
            <w:vAlign w:val="center"/>
          </w:tcPr>
          <w:p w14:paraId="7100547C" w14:textId="77777777" w:rsidR="004D3ABC" w:rsidRPr="003C2D5A" w:rsidRDefault="004D3ABC" w:rsidP="004D3ABC">
            <w:pPr>
              <w:spacing w:line="240" w:lineRule="auto"/>
              <w:jc w:val="center"/>
              <w:rPr>
                <w:rFonts w:cs="Calibri"/>
                <w:sz w:val="20"/>
                <w:szCs w:val="20"/>
              </w:rPr>
            </w:pPr>
            <w:r w:rsidRPr="003C2D5A">
              <w:rPr>
                <w:rFonts w:cs="Calibri"/>
                <w:sz w:val="20"/>
                <w:szCs w:val="20"/>
              </w:rPr>
              <w:t>1</w:t>
            </w:r>
          </w:p>
        </w:tc>
        <w:tc>
          <w:tcPr>
            <w:tcW w:w="1357" w:type="pct"/>
            <w:vAlign w:val="center"/>
          </w:tcPr>
          <w:p w14:paraId="34B60193" w14:textId="77777777" w:rsidR="004D3ABC" w:rsidRPr="003C2D5A" w:rsidRDefault="004D3ABC" w:rsidP="004D3ABC">
            <w:pPr>
              <w:spacing w:line="240" w:lineRule="auto"/>
              <w:jc w:val="left"/>
              <w:rPr>
                <w:rFonts w:cs="Calibri"/>
                <w:sz w:val="20"/>
                <w:szCs w:val="20"/>
              </w:rPr>
            </w:pPr>
            <w:r w:rsidRPr="003C2D5A">
              <w:rPr>
                <w:rFonts w:cs="Calibri"/>
                <w:sz w:val="20"/>
                <w:szCs w:val="20"/>
              </w:rPr>
              <w:t>17 rangos</w:t>
            </w:r>
          </w:p>
        </w:tc>
      </w:tr>
      <w:tr w:rsidR="003C2D5A" w:rsidRPr="004D3ABC" w14:paraId="12664C43" w14:textId="77777777" w:rsidTr="003C2D5A">
        <w:trPr>
          <w:trHeight w:val="227"/>
        </w:trPr>
        <w:tc>
          <w:tcPr>
            <w:tcW w:w="1202" w:type="pct"/>
            <w:vAlign w:val="center"/>
          </w:tcPr>
          <w:p w14:paraId="214ACA8C" w14:textId="77777777" w:rsidR="004D3ABC" w:rsidRPr="003C2D5A" w:rsidRDefault="004D3ABC" w:rsidP="004D3ABC">
            <w:pPr>
              <w:spacing w:line="240" w:lineRule="auto"/>
              <w:rPr>
                <w:rFonts w:cs="Calibri"/>
                <w:sz w:val="20"/>
                <w:szCs w:val="20"/>
              </w:rPr>
            </w:pPr>
            <w:r w:rsidRPr="003C2D5A">
              <w:rPr>
                <w:rFonts w:cs="Calibri"/>
                <w:sz w:val="20"/>
                <w:szCs w:val="20"/>
              </w:rPr>
              <w:t>sexo</w:t>
            </w:r>
          </w:p>
        </w:tc>
        <w:tc>
          <w:tcPr>
            <w:tcW w:w="1382" w:type="pct"/>
            <w:vAlign w:val="center"/>
          </w:tcPr>
          <w:p w14:paraId="4D4923AB" w14:textId="77777777" w:rsidR="004D3ABC" w:rsidRPr="003C2D5A" w:rsidRDefault="004D3ABC" w:rsidP="004D3ABC">
            <w:pPr>
              <w:spacing w:line="240" w:lineRule="auto"/>
              <w:jc w:val="left"/>
              <w:rPr>
                <w:rFonts w:cs="Calibri"/>
                <w:sz w:val="20"/>
                <w:szCs w:val="20"/>
              </w:rPr>
            </w:pPr>
            <w:r w:rsidRPr="003C2D5A">
              <w:rPr>
                <w:rFonts w:cs="Calibri"/>
                <w:sz w:val="20"/>
                <w:szCs w:val="20"/>
              </w:rPr>
              <w:t>Género de la persona implicada</w:t>
            </w:r>
          </w:p>
        </w:tc>
        <w:tc>
          <w:tcPr>
            <w:tcW w:w="710" w:type="pct"/>
            <w:vAlign w:val="center"/>
          </w:tcPr>
          <w:p w14:paraId="09EA238D" w14:textId="77777777" w:rsidR="004D3ABC" w:rsidRPr="003C2D5A" w:rsidRDefault="004D3ABC" w:rsidP="004D3ABC">
            <w:pPr>
              <w:spacing w:line="240" w:lineRule="auto"/>
              <w:jc w:val="left"/>
              <w:rPr>
                <w:rFonts w:cs="Calibri"/>
                <w:sz w:val="20"/>
                <w:szCs w:val="20"/>
              </w:rPr>
            </w:pPr>
            <w:r w:rsidRPr="003C2D5A">
              <w:rPr>
                <w:rFonts w:cs="Calibri"/>
                <w:sz w:val="20"/>
                <w:szCs w:val="20"/>
              </w:rPr>
              <w:t>Binaria o Categórica nominal</w:t>
            </w:r>
          </w:p>
        </w:tc>
        <w:tc>
          <w:tcPr>
            <w:tcW w:w="349" w:type="pct"/>
            <w:vAlign w:val="center"/>
          </w:tcPr>
          <w:p w14:paraId="7662962F" w14:textId="77777777" w:rsidR="004D3ABC" w:rsidRPr="003C2D5A" w:rsidRDefault="004D3ABC" w:rsidP="004D3ABC">
            <w:pPr>
              <w:spacing w:line="240" w:lineRule="auto"/>
              <w:jc w:val="center"/>
              <w:rPr>
                <w:rFonts w:cs="Calibri"/>
                <w:sz w:val="20"/>
                <w:szCs w:val="20"/>
              </w:rPr>
            </w:pPr>
            <w:r w:rsidRPr="003C2D5A">
              <w:rPr>
                <w:rFonts w:cs="Calibri"/>
                <w:sz w:val="20"/>
                <w:szCs w:val="20"/>
              </w:rPr>
              <w:t>2</w:t>
            </w:r>
          </w:p>
        </w:tc>
        <w:tc>
          <w:tcPr>
            <w:tcW w:w="1357" w:type="pct"/>
            <w:vAlign w:val="center"/>
          </w:tcPr>
          <w:p w14:paraId="3F289198" w14:textId="77777777" w:rsidR="004D3ABC" w:rsidRPr="003C2D5A" w:rsidRDefault="004D3ABC" w:rsidP="004D3ABC">
            <w:pPr>
              <w:spacing w:line="240" w:lineRule="auto"/>
              <w:jc w:val="left"/>
              <w:rPr>
                <w:rFonts w:cs="Calibri"/>
                <w:sz w:val="20"/>
                <w:szCs w:val="20"/>
              </w:rPr>
            </w:pPr>
            <w:r w:rsidRPr="003C2D5A">
              <w:rPr>
                <w:rFonts w:cs="Calibri"/>
                <w:sz w:val="20"/>
                <w:szCs w:val="20"/>
              </w:rPr>
              <w:t>Hombre, mujer y desconocido</w:t>
            </w:r>
          </w:p>
        </w:tc>
      </w:tr>
      <w:tr w:rsidR="003C2D5A" w:rsidRPr="004D3ABC" w14:paraId="1419F06C" w14:textId="77777777" w:rsidTr="003C2D5A">
        <w:trPr>
          <w:trHeight w:val="227"/>
        </w:trPr>
        <w:tc>
          <w:tcPr>
            <w:tcW w:w="1202" w:type="pct"/>
            <w:vAlign w:val="center"/>
          </w:tcPr>
          <w:p w14:paraId="79886A39" w14:textId="77777777" w:rsidR="004D3ABC" w:rsidRPr="003C2D5A" w:rsidRDefault="004D3ABC" w:rsidP="004D3ABC">
            <w:pPr>
              <w:spacing w:line="240" w:lineRule="auto"/>
              <w:rPr>
                <w:rFonts w:cs="Calibri"/>
                <w:sz w:val="20"/>
                <w:szCs w:val="20"/>
              </w:rPr>
            </w:pPr>
            <w:proofErr w:type="spellStart"/>
            <w:r w:rsidRPr="003C2D5A">
              <w:rPr>
                <w:rFonts w:cs="Calibri"/>
                <w:sz w:val="20"/>
                <w:szCs w:val="20"/>
              </w:rPr>
              <w:t>cod_lesividad</w:t>
            </w:r>
            <w:proofErr w:type="spellEnd"/>
          </w:p>
        </w:tc>
        <w:tc>
          <w:tcPr>
            <w:tcW w:w="1382" w:type="pct"/>
            <w:vAlign w:val="center"/>
          </w:tcPr>
          <w:p w14:paraId="015FFC48" w14:textId="77777777" w:rsidR="004D3ABC" w:rsidRPr="003C2D5A" w:rsidRDefault="004D3ABC" w:rsidP="004D3ABC">
            <w:pPr>
              <w:spacing w:line="240" w:lineRule="auto"/>
              <w:jc w:val="left"/>
              <w:rPr>
                <w:rFonts w:cs="Calibri"/>
                <w:sz w:val="20"/>
                <w:szCs w:val="20"/>
              </w:rPr>
            </w:pPr>
            <w:r w:rsidRPr="003C2D5A">
              <w:rPr>
                <w:rFonts w:cs="Calibri"/>
                <w:sz w:val="20"/>
                <w:szCs w:val="20"/>
              </w:rPr>
              <w:t>Describe la gravedad del accidente</w:t>
            </w:r>
          </w:p>
        </w:tc>
        <w:tc>
          <w:tcPr>
            <w:tcW w:w="710" w:type="pct"/>
            <w:vAlign w:val="center"/>
          </w:tcPr>
          <w:p w14:paraId="5A5DF51A" w14:textId="43341F34" w:rsidR="004D3ABC" w:rsidRPr="003C2D5A" w:rsidRDefault="004D3ABC" w:rsidP="004D3ABC">
            <w:pPr>
              <w:spacing w:line="240" w:lineRule="auto"/>
              <w:jc w:val="left"/>
              <w:rPr>
                <w:rFonts w:cs="Calibri"/>
                <w:sz w:val="20"/>
                <w:szCs w:val="20"/>
              </w:rPr>
            </w:pPr>
            <w:r w:rsidRPr="003C2D5A">
              <w:rPr>
                <w:rFonts w:cs="Calibri"/>
                <w:sz w:val="20"/>
                <w:szCs w:val="20"/>
              </w:rPr>
              <w:t xml:space="preserve">Numérica </w:t>
            </w:r>
            <w:r w:rsidRPr="003C2D5A">
              <w:rPr>
                <w:rFonts w:cs="Calibri"/>
                <w:sz w:val="20"/>
                <w:szCs w:val="20"/>
              </w:rPr>
              <w:br/>
              <w:t>ordinal</w:t>
            </w:r>
          </w:p>
        </w:tc>
        <w:tc>
          <w:tcPr>
            <w:tcW w:w="349" w:type="pct"/>
            <w:vAlign w:val="center"/>
          </w:tcPr>
          <w:p w14:paraId="6190C0F5" w14:textId="683EFA81" w:rsidR="004D3ABC" w:rsidRPr="003C2D5A" w:rsidRDefault="004D3ABC" w:rsidP="004D3ABC">
            <w:pPr>
              <w:spacing w:line="240" w:lineRule="auto"/>
              <w:jc w:val="center"/>
              <w:rPr>
                <w:rFonts w:cs="Calibri"/>
                <w:sz w:val="20"/>
                <w:szCs w:val="20"/>
              </w:rPr>
            </w:pPr>
            <w:r w:rsidRPr="003C2D5A">
              <w:rPr>
                <w:rFonts w:cs="Calibri"/>
                <w:sz w:val="20"/>
                <w:szCs w:val="20"/>
              </w:rPr>
              <w:t>0</w:t>
            </w:r>
          </w:p>
        </w:tc>
        <w:tc>
          <w:tcPr>
            <w:tcW w:w="1357" w:type="pct"/>
            <w:vAlign w:val="center"/>
          </w:tcPr>
          <w:p w14:paraId="09476C7F" w14:textId="77777777" w:rsidR="004D3ABC" w:rsidRPr="003C2D5A" w:rsidRDefault="004D3ABC" w:rsidP="004D3ABC">
            <w:pPr>
              <w:spacing w:line="240" w:lineRule="auto"/>
              <w:jc w:val="left"/>
              <w:rPr>
                <w:rFonts w:cs="Calibri"/>
                <w:sz w:val="20"/>
                <w:szCs w:val="20"/>
              </w:rPr>
            </w:pPr>
            <w:r w:rsidRPr="003C2D5A">
              <w:rPr>
                <w:rFonts w:cs="Calibri"/>
                <w:sz w:val="20"/>
                <w:szCs w:val="20"/>
              </w:rPr>
              <w:t xml:space="preserve">Valores 1-7 + 14 </w:t>
            </w:r>
          </w:p>
        </w:tc>
      </w:tr>
      <w:tr w:rsidR="003C2D5A" w:rsidRPr="004D3ABC" w14:paraId="5454B7E6" w14:textId="77777777" w:rsidTr="003C2D5A">
        <w:trPr>
          <w:trHeight w:val="227"/>
        </w:trPr>
        <w:tc>
          <w:tcPr>
            <w:tcW w:w="1202" w:type="pct"/>
            <w:vAlign w:val="center"/>
          </w:tcPr>
          <w:p w14:paraId="4229201F" w14:textId="77777777" w:rsidR="004D3ABC" w:rsidRPr="003C2D5A" w:rsidRDefault="004D3ABC" w:rsidP="004D3ABC">
            <w:pPr>
              <w:spacing w:line="240" w:lineRule="auto"/>
              <w:rPr>
                <w:rFonts w:cs="Calibri"/>
                <w:sz w:val="20"/>
                <w:szCs w:val="20"/>
              </w:rPr>
            </w:pPr>
            <w:r w:rsidRPr="003C2D5A">
              <w:rPr>
                <w:rFonts w:cs="Calibri"/>
                <w:sz w:val="20"/>
                <w:szCs w:val="20"/>
              </w:rPr>
              <w:t>lesividad</w:t>
            </w:r>
          </w:p>
        </w:tc>
        <w:tc>
          <w:tcPr>
            <w:tcW w:w="1382" w:type="pct"/>
            <w:vAlign w:val="center"/>
          </w:tcPr>
          <w:p w14:paraId="3EC22AA4" w14:textId="77777777" w:rsidR="004D3ABC" w:rsidRPr="003C2D5A" w:rsidRDefault="004D3ABC" w:rsidP="004D3ABC">
            <w:pPr>
              <w:spacing w:line="240" w:lineRule="auto"/>
              <w:jc w:val="left"/>
              <w:rPr>
                <w:rFonts w:cs="Calibri"/>
                <w:sz w:val="20"/>
                <w:szCs w:val="20"/>
              </w:rPr>
            </w:pPr>
            <w:r w:rsidRPr="003C2D5A">
              <w:rPr>
                <w:rFonts w:cs="Calibri"/>
                <w:sz w:val="20"/>
                <w:szCs w:val="20"/>
              </w:rPr>
              <w:t>Describe la gravedad del accidente</w:t>
            </w:r>
          </w:p>
        </w:tc>
        <w:tc>
          <w:tcPr>
            <w:tcW w:w="710" w:type="pct"/>
            <w:vAlign w:val="center"/>
          </w:tcPr>
          <w:p w14:paraId="39EAA634" w14:textId="77777777" w:rsidR="004D3ABC" w:rsidRPr="003C2D5A" w:rsidRDefault="004D3ABC" w:rsidP="004D3ABC">
            <w:pPr>
              <w:spacing w:line="240" w:lineRule="auto"/>
              <w:jc w:val="left"/>
              <w:rPr>
                <w:rFonts w:cs="Calibri"/>
                <w:sz w:val="20"/>
                <w:szCs w:val="20"/>
              </w:rPr>
            </w:pPr>
            <w:r w:rsidRPr="003C2D5A">
              <w:rPr>
                <w:rFonts w:cs="Calibri"/>
                <w:sz w:val="20"/>
                <w:szCs w:val="20"/>
              </w:rPr>
              <w:t>Categórica ordinal</w:t>
            </w:r>
          </w:p>
        </w:tc>
        <w:tc>
          <w:tcPr>
            <w:tcW w:w="349" w:type="pct"/>
            <w:vAlign w:val="center"/>
          </w:tcPr>
          <w:p w14:paraId="79F6DD72" w14:textId="1E26233C" w:rsidR="004D3ABC" w:rsidRPr="003C2D5A" w:rsidRDefault="004D3ABC" w:rsidP="004D3ABC">
            <w:pPr>
              <w:spacing w:line="240" w:lineRule="auto"/>
              <w:jc w:val="center"/>
              <w:rPr>
                <w:rFonts w:cs="Calibri"/>
                <w:sz w:val="20"/>
                <w:szCs w:val="20"/>
              </w:rPr>
            </w:pPr>
            <w:r w:rsidRPr="003C2D5A">
              <w:rPr>
                <w:rFonts w:cs="Calibri"/>
                <w:sz w:val="20"/>
                <w:szCs w:val="20"/>
              </w:rPr>
              <w:t>0</w:t>
            </w:r>
          </w:p>
        </w:tc>
        <w:tc>
          <w:tcPr>
            <w:tcW w:w="1357" w:type="pct"/>
            <w:vAlign w:val="center"/>
          </w:tcPr>
          <w:p w14:paraId="0E9A6656" w14:textId="491C354B" w:rsidR="004D3ABC" w:rsidRPr="003C2D5A" w:rsidRDefault="004D3ABC" w:rsidP="004D3ABC">
            <w:pPr>
              <w:spacing w:line="240" w:lineRule="auto"/>
              <w:jc w:val="left"/>
              <w:rPr>
                <w:rFonts w:cs="Calibri"/>
                <w:sz w:val="20"/>
                <w:szCs w:val="20"/>
              </w:rPr>
            </w:pPr>
            <w:r w:rsidRPr="003C2D5A">
              <w:rPr>
                <w:rFonts w:cs="Calibri"/>
                <w:sz w:val="20"/>
                <w:szCs w:val="20"/>
              </w:rPr>
              <w:t>Variable 7 tipos de lesividad</w:t>
            </w:r>
          </w:p>
        </w:tc>
      </w:tr>
      <w:tr w:rsidR="003C2D5A" w:rsidRPr="004D3ABC" w14:paraId="7644C5C1" w14:textId="77777777" w:rsidTr="003C2D5A">
        <w:trPr>
          <w:trHeight w:val="227"/>
        </w:trPr>
        <w:tc>
          <w:tcPr>
            <w:tcW w:w="1202" w:type="pct"/>
            <w:vAlign w:val="center"/>
          </w:tcPr>
          <w:p w14:paraId="511FD768" w14:textId="77777777" w:rsidR="004D3ABC" w:rsidRPr="003C2D5A" w:rsidRDefault="004D3ABC" w:rsidP="004D3ABC">
            <w:pPr>
              <w:spacing w:line="240" w:lineRule="auto"/>
              <w:rPr>
                <w:rFonts w:cs="Calibri"/>
                <w:sz w:val="20"/>
                <w:szCs w:val="20"/>
              </w:rPr>
            </w:pPr>
            <w:proofErr w:type="spellStart"/>
            <w:r w:rsidRPr="003C2D5A">
              <w:rPr>
                <w:rFonts w:cs="Calibri"/>
                <w:sz w:val="20"/>
                <w:szCs w:val="20"/>
              </w:rPr>
              <w:t>coordenada_x_utm</w:t>
            </w:r>
            <w:proofErr w:type="spellEnd"/>
          </w:p>
        </w:tc>
        <w:tc>
          <w:tcPr>
            <w:tcW w:w="1382" w:type="pct"/>
            <w:vAlign w:val="center"/>
          </w:tcPr>
          <w:p w14:paraId="4D979D5A" w14:textId="77777777" w:rsidR="004D3ABC" w:rsidRPr="003C2D5A" w:rsidRDefault="004D3ABC" w:rsidP="004D3ABC">
            <w:pPr>
              <w:spacing w:line="240" w:lineRule="auto"/>
              <w:jc w:val="left"/>
              <w:rPr>
                <w:rFonts w:cs="Calibri"/>
                <w:sz w:val="20"/>
                <w:szCs w:val="20"/>
              </w:rPr>
            </w:pPr>
            <w:r w:rsidRPr="003C2D5A">
              <w:rPr>
                <w:rFonts w:cs="Calibri"/>
                <w:sz w:val="20"/>
                <w:szCs w:val="20"/>
              </w:rPr>
              <w:t>Coordenadas eje X (Este)</w:t>
            </w:r>
          </w:p>
        </w:tc>
        <w:tc>
          <w:tcPr>
            <w:tcW w:w="710" w:type="pct"/>
            <w:vAlign w:val="center"/>
          </w:tcPr>
          <w:p w14:paraId="4C7C671A" w14:textId="77777777" w:rsidR="004D3ABC" w:rsidRPr="003C2D5A" w:rsidRDefault="004D3ABC" w:rsidP="004D3ABC">
            <w:pPr>
              <w:spacing w:line="240" w:lineRule="auto"/>
              <w:jc w:val="left"/>
              <w:rPr>
                <w:rFonts w:cs="Calibri"/>
                <w:sz w:val="20"/>
                <w:szCs w:val="20"/>
              </w:rPr>
            </w:pPr>
            <w:r w:rsidRPr="003C2D5A">
              <w:rPr>
                <w:rFonts w:cs="Calibri"/>
                <w:sz w:val="20"/>
                <w:szCs w:val="20"/>
              </w:rPr>
              <w:t>Numérica continua</w:t>
            </w:r>
          </w:p>
        </w:tc>
        <w:tc>
          <w:tcPr>
            <w:tcW w:w="349" w:type="pct"/>
            <w:vAlign w:val="center"/>
          </w:tcPr>
          <w:p w14:paraId="5B8C2F61" w14:textId="77777777" w:rsidR="004D3ABC" w:rsidRPr="003C2D5A" w:rsidRDefault="004D3ABC" w:rsidP="004D3ABC">
            <w:pPr>
              <w:spacing w:line="240" w:lineRule="auto"/>
              <w:jc w:val="center"/>
              <w:rPr>
                <w:rFonts w:cs="Calibri"/>
                <w:sz w:val="20"/>
                <w:szCs w:val="20"/>
              </w:rPr>
            </w:pPr>
            <w:r w:rsidRPr="003C2D5A">
              <w:rPr>
                <w:rFonts w:cs="Calibri"/>
                <w:sz w:val="20"/>
                <w:szCs w:val="20"/>
              </w:rPr>
              <w:t>1</w:t>
            </w:r>
          </w:p>
        </w:tc>
        <w:tc>
          <w:tcPr>
            <w:tcW w:w="1357" w:type="pct"/>
            <w:vAlign w:val="center"/>
          </w:tcPr>
          <w:p w14:paraId="2C027B66" w14:textId="419FC4F9" w:rsidR="004D3ABC" w:rsidRPr="003C2D5A" w:rsidRDefault="004D3ABC" w:rsidP="004D3ABC">
            <w:pPr>
              <w:spacing w:line="240" w:lineRule="auto"/>
              <w:jc w:val="left"/>
              <w:rPr>
                <w:rFonts w:cs="Calibri"/>
                <w:sz w:val="20"/>
                <w:szCs w:val="20"/>
              </w:rPr>
            </w:pPr>
            <w:r w:rsidRPr="003C2D5A">
              <w:rPr>
                <w:rFonts w:cs="Calibri"/>
                <w:sz w:val="20"/>
                <w:szCs w:val="20"/>
              </w:rPr>
              <w:t>Útil para mapas</w:t>
            </w:r>
          </w:p>
        </w:tc>
      </w:tr>
      <w:tr w:rsidR="003C2D5A" w:rsidRPr="004D3ABC" w14:paraId="47ECFE96" w14:textId="77777777" w:rsidTr="003C2D5A">
        <w:trPr>
          <w:trHeight w:val="227"/>
        </w:trPr>
        <w:tc>
          <w:tcPr>
            <w:tcW w:w="1202" w:type="pct"/>
            <w:vAlign w:val="center"/>
          </w:tcPr>
          <w:p w14:paraId="476364D0" w14:textId="77777777" w:rsidR="004D3ABC" w:rsidRPr="003C2D5A" w:rsidRDefault="004D3ABC" w:rsidP="004D3ABC">
            <w:pPr>
              <w:spacing w:line="240" w:lineRule="auto"/>
              <w:rPr>
                <w:rFonts w:cs="Calibri"/>
                <w:sz w:val="20"/>
                <w:szCs w:val="20"/>
              </w:rPr>
            </w:pPr>
            <w:proofErr w:type="spellStart"/>
            <w:r w:rsidRPr="003C2D5A">
              <w:rPr>
                <w:rFonts w:cs="Calibri"/>
                <w:sz w:val="20"/>
                <w:szCs w:val="20"/>
              </w:rPr>
              <w:lastRenderedPageBreak/>
              <w:t>coordenada_y_utm</w:t>
            </w:r>
            <w:proofErr w:type="spellEnd"/>
          </w:p>
        </w:tc>
        <w:tc>
          <w:tcPr>
            <w:tcW w:w="1382" w:type="pct"/>
            <w:vAlign w:val="center"/>
          </w:tcPr>
          <w:p w14:paraId="4B1F6863" w14:textId="77777777" w:rsidR="004D3ABC" w:rsidRPr="003C2D5A" w:rsidRDefault="004D3ABC" w:rsidP="004D3ABC">
            <w:pPr>
              <w:spacing w:line="240" w:lineRule="auto"/>
              <w:jc w:val="left"/>
              <w:rPr>
                <w:rFonts w:cs="Calibri"/>
                <w:sz w:val="20"/>
                <w:szCs w:val="20"/>
              </w:rPr>
            </w:pPr>
            <w:r w:rsidRPr="003C2D5A">
              <w:rPr>
                <w:rFonts w:cs="Calibri"/>
                <w:sz w:val="20"/>
                <w:szCs w:val="20"/>
              </w:rPr>
              <w:t>Coordenadas eje Y (Norte)</w:t>
            </w:r>
          </w:p>
        </w:tc>
        <w:tc>
          <w:tcPr>
            <w:tcW w:w="710" w:type="pct"/>
            <w:vAlign w:val="center"/>
          </w:tcPr>
          <w:p w14:paraId="0EF47C3A" w14:textId="77777777" w:rsidR="004D3ABC" w:rsidRPr="003C2D5A" w:rsidRDefault="004D3ABC" w:rsidP="004D3ABC">
            <w:pPr>
              <w:spacing w:line="240" w:lineRule="auto"/>
              <w:jc w:val="left"/>
              <w:rPr>
                <w:rFonts w:cs="Calibri"/>
                <w:sz w:val="20"/>
                <w:szCs w:val="20"/>
              </w:rPr>
            </w:pPr>
            <w:r w:rsidRPr="003C2D5A">
              <w:rPr>
                <w:rFonts w:cs="Calibri"/>
                <w:sz w:val="20"/>
                <w:szCs w:val="20"/>
              </w:rPr>
              <w:t>Numérica continua</w:t>
            </w:r>
          </w:p>
        </w:tc>
        <w:tc>
          <w:tcPr>
            <w:tcW w:w="349" w:type="pct"/>
            <w:vAlign w:val="center"/>
          </w:tcPr>
          <w:p w14:paraId="544E83E0" w14:textId="77777777" w:rsidR="004D3ABC" w:rsidRPr="003C2D5A" w:rsidRDefault="004D3ABC" w:rsidP="004D3ABC">
            <w:pPr>
              <w:spacing w:line="240" w:lineRule="auto"/>
              <w:jc w:val="center"/>
              <w:rPr>
                <w:rFonts w:cs="Calibri"/>
                <w:sz w:val="20"/>
                <w:szCs w:val="20"/>
              </w:rPr>
            </w:pPr>
            <w:r w:rsidRPr="003C2D5A">
              <w:rPr>
                <w:rFonts w:cs="Calibri"/>
                <w:sz w:val="20"/>
                <w:szCs w:val="20"/>
              </w:rPr>
              <w:t>1</w:t>
            </w:r>
          </w:p>
        </w:tc>
        <w:tc>
          <w:tcPr>
            <w:tcW w:w="1357" w:type="pct"/>
            <w:vAlign w:val="center"/>
          </w:tcPr>
          <w:p w14:paraId="63261B2A" w14:textId="2644C92D" w:rsidR="004D3ABC" w:rsidRPr="003C2D5A" w:rsidRDefault="004D3ABC" w:rsidP="004D3ABC">
            <w:pPr>
              <w:spacing w:line="240" w:lineRule="auto"/>
              <w:jc w:val="left"/>
              <w:rPr>
                <w:rFonts w:cs="Calibri"/>
                <w:sz w:val="20"/>
                <w:szCs w:val="20"/>
              </w:rPr>
            </w:pPr>
            <w:r w:rsidRPr="003C2D5A">
              <w:rPr>
                <w:rFonts w:cs="Calibri"/>
                <w:sz w:val="20"/>
                <w:szCs w:val="20"/>
              </w:rPr>
              <w:t>Útil para mapas</w:t>
            </w:r>
          </w:p>
        </w:tc>
      </w:tr>
      <w:tr w:rsidR="003C2D5A" w:rsidRPr="004D3ABC" w14:paraId="44A14450" w14:textId="77777777" w:rsidTr="003C2D5A">
        <w:trPr>
          <w:trHeight w:val="227"/>
        </w:trPr>
        <w:tc>
          <w:tcPr>
            <w:tcW w:w="1202" w:type="pct"/>
            <w:vAlign w:val="center"/>
          </w:tcPr>
          <w:p w14:paraId="69EFA2A5" w14:textId="77777777" w:rsidR="004D3ABC" w:rsidRPr="003C2D5A" w:rsidRDefault="004D3ABC" w:rsidP="004D3ABC">
            <w:pPr>
              <w:spacing w:line="240" w:lineRule="auto"/>
              <w:rPr>
                <w:rFonts w:cs="Calibri"/>
                <w:sz w:val="20"/>
                <w:szCs w:val="20"/>
              </w:rPr>
            </w:pPr>
            <w:proofErr w:type="spellStart"/>
            <w:r w:rsidRPr="003C2D5A">
              <w:rPr>
                <w:rFonts w:cs="Calibri"/>
                <w:sz w:val="20"/>
                <w:szCs w:val="20"/>
              </w:rPr>
              <w:t>positiva_acohol</w:t>
            </w:r>
            <w:proofErr w:type="spellEnd"/>
          </w:p>
        </w:tc>
        <w:tc>
          <w:tcPr>
            <w:tcW w:w="1382" w:type="pct"/>
            <w:vAlign w:val="center"/>
          </w:tcPr>
          <w:p w14:paraId="293F9233" w14:textId="5753ACDE" w:rsidR="004D3ABC" w:rsidRPr="003C2D5A" w:rsidRDefault="004D3ABC" w:rsidP="004D3ABC">
            <w:pPr>
              <w:spacing w:line="240" w:lineRule="auto"/>
              <w:jc w:val="left"/>
              <w:rPr>
                <w:rFonts w:cs="Calibri"/>
                <w:sz w:val="20"/>
                <w:szCs w:val="20"/>
              </w:rPr>
            </w:pPr>
            <w:r w:rsidRPr="003C2D5A">
              <w:rPr>
                <w:rFonts w:cs="Calibri"/>
                <w:sz w:val="20"/>
                <w:szCs w:val="20"/>
              </w:rPr>
              <w:t xml:space="preserve">Resultado </w:t>
            </w:r>
            <w:proofErr w:type="gramStart"/>
            <w:r w:rsidRPr="003C2D5A">
              <w:rPr>
                <w:rFonts w:cs="Calibri"/>
                <w:sz w:val="20"/>
                <w:szCs w:val="20"/>
              </w:rPr>
              <w:t xml:space="preserve">de </w:t>
            </w:r>
            <w:r w:rsidR="003C2D5A" w:rsidRPr="003C2D5A">
              <w:rPr>
                <w:rFonts w:cs="Calibri"/>
                <w:sz w:val="20"/>
                <w:szCs w:val="20"/>
              </w:rPr>
              <w:t>test</w:t>
            </w:r>
            <w:proofErr w:type="gramEnd"/>
            <w:r w:rsidRPr="003C2D5A">
              <w:rPr>
                <w:rFonts w:cs="Calibri"/>
                <w:sz w:val="20"/>
                <w:szCs w:val="20"/>
              </w:rPr>
              <w:t xml:space="preserve"> de alcoholemia</w:t>
            </w:r>
          </w:p>
        </w:tc>
        <w:tc>
          <w:tcPr>
            <w:tcW w:w="710" w:type="pct"/>
            <w:vAlign w:val="center"/>
          </w:tcPr>
          <w:p w14:paraId="06D8647B" w14:textId="77777777" w:rsidR="004D3ABC" w:rsidRPr="003C2D5A" w:rsidRDefault="004D3ABC" w:rsidP="004D3ABC">
            <w:pPr>
              <w:spacing w:line="240" w:lineRule="auto"/>
              <w:jc w:val="left"/>
              <w:rPr>
                <w:rFonts w:cs="Calibri"/>
                <w:sz w:val="20"/>
                <w:szCs w:val="20"/>
              </w:rPr>
            </w:pPr>
            <w:r w:rsidRPr="003C2D5A">
              <w:rPr>
                <w:rFonts w:cs="Calibri"/>
                <w:sz w:val="20"/>
                <w:szCs w:val="20"/>
              </w:rPr>
              <w:t>Binaria</w:t>
            </w:r>
          </w:p>
        </w:tc>
        <w:tc>
          <w:tcPr>
            <w:tcW w:w="349" w:type="pct"/>
            <w:vAlign w:val="center"/>
          </w:tcPr>
          <w:p w14:paraId="36936DC5" w14:textId="77777777" w:rsidR="004D3ABC" w:rsidRPr="003C2D5A" w:rsidRDefault="004D3ABC" w:rsidP="004D3ABC">
            <w:pPr>
              <w:spacing w:line="240" w:lineRule="auto"/>
              <w:jc w:val="center"/>
              <w:rPr>
                <w:rFonts w:cs="Calibri"/>
                <w:sz w:val="20"/>
                <w:szCs w:val="20"/>
              </w:rPr>
            </w:pPr>
            <w:r w:rsidRPr="003C2D5A">
              <w:rPr>
                <w:rFonts w:cs="Calibri"/>
                <w:sz w:val="20"/>
                <w:szCs w:val="20"/>
              </w:rPr>
              <w:t>1</w:t>
            </w:r>
          </w:p>
        </w:tc>
        <w:tc>
          <w:tcPr>
            <w:tcW w:w="1357" w:type="pct"/>
            <w:vAlign w:val="center"/>
          </w:tcPr>
          <w:p w14:paraId="50E6E30D" w14:textId="77777777" w:rsidR="004D3ABC" w:rsidRPr="003C2D5A" w:rsidRDefault="004D3ABC" w:rsidP="004D3ABC">
            <w:pPr>
              <w:spacing w:line="240" w:lineRule="auto"/>
              <w:jc w:val="left"/>
              <w:rPr>
                <w:rFonts w:cs="Calibri"/>
                <w:sz w:val="20"/>
                <w:szCs w:val="20"/>
              </w:rPr>
            </w:pPr>
            <w:r w:rsidRPr="003C2D5A">
              <w:rPr>
                <w:rFonts w:cs="Calibri"/>
                <w:sz w:val="20"/>
                <w:szCs w:val="20"/>
              </w:rPr>
              <w:t>N (No) / S (Si)</w:t>
            </w:r>
          </w:p>
        </w:tc>
      </w:tr>
      <w:tr w:rsidR="003C2D5A" w:rsidRPr="004D3ABC" w14:paraId="1263730F" w14:textId="77777777" w:rsidTr="003C2D5A">
        <w:trPr>
          <w:trHeight w:val="227"/>
        </w:trPr>
        <w:tc>
          <w:tcPr>
            <w:tcW w:w="1202" w:type="pct"/>
            <w:vAlign w:val="center"/>
          </w:tcPr>
          <w:p w14:paraId="79C67BB0" w14:textId="77777777" w:rsidR="004D3ABC" w:rsidRPr="003C2D5A" w:rsidRDefault="004D3ABC" w:rsidP="004D3ABC">
            <w:pPr>
              <w:spacing w:line="240" w:lineRule="auto"/>
              <w:rPr>
                <w:rFonts w:cs="Calibri"/>
                <w:sz w:val="20"/>
                <w:szCs w:val="20"/>
              </w:rPr>
            </w:pPr>
            <w:proofErr w:type="spellStart"/>
            <w:r w:rsidRPr="003C2D5A">
              <w:rPr>
                <w:rFonts w:cs="Calibri"/>
                <w:sz w:val="20"/>
                <w:szCs w:val="20"/>
              </w:rPr>
              <w:t>positiva_droga</w:t>
            </w:r>
            <w:proofErr w:type="spellEnd"/>
          </w:p>
        </w:tc>
        <w:tc>
          <w:tcPr>
            <w:tcW w:w="1382" w:type="pct"/>
            <w:vAlign w:val="center"/>
          </w:tcPr>
          <w:p w14:paraId="4E840BD8" w14:textId="00586430" w:rsidR="004D3ABC" w:rsidRPr="003C2D5A" w:rsidRDefault="004D3ABC" w:rsidP="004D3ABC">
            <w:pPr>
              <w:spacing w:line="240" w:lineRule="auto"/>
              <w:jc w:val="left"/>
              <w:rPr>
                <w:rFonts w:cs="Calibri"/>
                <w:sz w:val="20"/>
                <w:szCs w:val="20"/>
              </w:rPr>
            </w:pPr>
            <w:r w:rsidRPr="003C2D5A">
              <w:rPr>
                <w:rFonts w:cs="Calibri"/>
                <w:sz w:val="20"/>
                <w:szCs w:val="20"/>
              </w:rPr>
              <w:t xml:space="preserve">Resultado </w:t>
            </w:r>
            <w:proofErr w:type="gramStart"/>
            <w:r w:rsidRPr="003C2D5A">
              <w:rPr>
                <w:rFonts w:cs="Calibri"/>
                <w:sz w:val="20"/>
                <w:szCs w:val="20"/>
              </w:rPr>
              <w:t xml:space="preserve">de </w:t>
            </w:r>
            <w:r w:rsidR="003C2D5A" w:rsidRPr="003C2D5A">
              <w:rPr>
                <w:rFonts w:cs="Calibri"/>
                <w:sz w:val="20"/>
                <w:szCs w:val="20"/>
              </w:rPr>
              <w:t>test</w:t>
            </w:r>
            <w:proofErr w:type="gramEnd"/>
            <w:r w:rsidRPr="003C2D5A">
              <w:rPr>
                <w:rFonts w:cs="Calibri"/>
                <w:sz w:val="20"/>
                <w:szCs w:val="20"/>
              </w:rPr>
              <w:t xml:space="preserve"> de drogas</w:t>
            </w:r>
          </w:p>
        </w:tc>
        <w:tc>
          <w:tcPr>
            <w:tcW w:w="710" w:type="pct"/>
            <w:vAlign w:val="center"/>
          </w:tcPr>
          <w:p w14:paraId="3AC72F84" w14:textId="492AC21B" w:rsidR="004D3ABC" w:rsidRPr="003C2D5A" w:rsidRDefault="004D3ABC" w:rsidP="004D3ABC">
            <w:pPr>
              <w:spacing w:line="240" w:lineRule="auto"/>
              <w:jc w:val="left"/>
              <w:rPr>
                <w:rFonts w:cs="Calibri"/>
                <w:sz w:val="20"/>
                <w:szCs w:val="20"/>
              </w:rPr>
            </w:pPr>
            <w:r w:rsidRPr="003C2D5A">
              <w:rPr>
                <w:rFonts w:cs="Calibri"/>
                <w:sz w:val="20"/>
                <w:szCs w:val="20"/>
              </w:rPr>
              <w:t>Binaria</w:t>
            </w:r>
          </w:p>
        </w:tc>
        <w:tc>
          <w:tcPr>
            <w:tcW w:w="349" w:type="pct"/>
            <w:vAlign w:val="center"/>
          </w:tcPr>
          <w:p w14:paraId="0676B0D3" w14:textId="636AD252" w:rsidR="004D3ABC" w:rsidRPr="003C2D5A" w:rsidRDefault="004D3ABC" w:rsidP="004D3ABC">
            <w:pPr>
              <w:spacing w:line="240" w:lineRule="auto"/>
              <w:jc w:val="center"/>
              <w:rPr>
                <w:rFonts w:cs="Calibri"/>
                <w:sz w:val="20"/>
                <w:szCs w:val="20"/>
              </w:rPr>
            </w:pPr>
            <w:r w:rsidRPr="003C2D5A">
              <w:rPr>
                <w:rFonts w:cs="Calibri"/>
                <w:sz w:val="20"/>
                <w:szCs w:val="20"/>
              </w:rPr>
              <w:t>3</w:t>
            </w:r>
          </w:p>
        </w:tc>
        <w:tc>
          <w:tcPr>
            <w:tcW w:w="1357" w:type="pct"/>
            <w:vAlign w:val="center"/>
          </w:tcPr>
          <w:p w14:paraId="126A4846" w14:textId="77777777" w:rsidR="004D3ABC" w:rsidRPr="003C2D5A" w:rsidRDefault="004D3ABC" w:rsidP="004D3ABC">
            <w:pPr>
              <w:spacing w:line="240" w:lineRule="auto"/>
              <w:jc w:val="left"/>
              <w:rPr>
                <w:rFonts w:cs="Calibri"/>
                <w:sz w:val="20"/>
                <w:szCs w:val="20"/>
              </w:rPr>
            </w:pPr>
            <w:r w:rsidRPr="003C2D5A">
              <w:rPr>
                <w:rFonts w:cs="Calibri"/>
                <w:sz w:val="20"/>
                <w:szCs w:val="20"/>
              </w:rPr>
              <w:t>Valores: 1.0 o NaN</w:t>
            </w:r>
          </w:p>
        </w:tc>
      </w:tr>
    </w:tbl>
    <w:p w14:paraId="15AF027C" w14:textId="77777777" w:rsidR="003C2D5A" w:rsidRDefault="003C2D5A" w:rsidP="000A534D"/>
    <w:p w14:paraId="6448A849" w14:textId="6A65EB44" w:rsidR="004D3ABC" w:rsidRDefault="004D3ABC" w:rsidP="000A534D">
      <w:r>
        <w:t xml:space="preserve">La </w:t>
      </w:r>
      <w:proofErr w:type="gramStart"/>
      <w:r>
        <w:t>variable principales</w:t>
      </w:r>
      <w:proofErr w:type="gramEnd"/>
      <w:r>
        <w:t xml:space="preserve"> de los </w:t>
      </w:r>
      <w:proofErr w:type="spellStart"/>
      <w:r>
        <w:t>datasets</w:t>
      </w:r>
      <w:proofErr w:type="spellEnd"/>
      <w:r>
        <w:t xml:space="preserve"> son </w:t>
      </w:r>
      <w:proofErr w:type="spellStart"/>
      <w:r>
        <w:t>num_accidentes</w:t>
      </w:r>
      <w:proofErr w:type="spellEnd"/>
      <w:r>
        <w:t xml:space="preserve"> y </w:t>
      </w:r>
      <w:proofErr w:type="spellStart"/>
      <w:r>
        <w:t>cod_lesividad</w:t>
      </w:r>
      <w:proofErr w:type="spellEnd"/>
      <w:r>
        <w:t>/</w:t>
      </w:r>
      <w:proofErr w:type="gramStart"/>
      <w:r>
        <w:t>lesividad ,</w:t>
      </w:r>
      <w:proofErr w:type="gramEnd"/>
      <w:r>
        <w:t xml:space="preserve"> ya que permiten definir el número de accidentes por registro y la gravedad de los accidentes, respectivamente. </w:t>
      </w:r>
      <w:r w:rsidR="003C2D5A" w:rsidRPr="003C2D5A">
        <w:t xml:space="preserve">El resto de </w:t>
      </w:r>
      <w:proofErr w:type="gramStart"/>
      <w:r w:rsidR="003C2D5A" w:rsidRPr="003C2D5A">
        <w:t>variables</w:t>
      </w:r>
      <w:proofErr w:type="gramEnd"/>
      <w:r w:rsidR="003C2D5A" w:rsidRPr="003C2D5A">
        <w:t xml:space="preserve"> son mayoritariamente categóricas, a excepción de </w:t>
      </w:r>
      <w:proofErr w:type="spellStart"/>
      <w:r w:rsidR="003C2D5A" w:rsidRPr="003C2D5A">
        <w:t>cod_distrito</w:t>
      </w:r>
      <w:proofErr w:type="spellEnd"/>
      <w:r w:rsidR="003C2D5A" w:rsidRPr="003C2D5A">
        <w:t xml:space="preserve"> y las coordenadas X e Y, que son numéricas, así como las </w:t>
      </w:r>
      <w:proofErr w:type="gramStart"/>
      <w:r w:rsidR="003C2D5A" w:rsidRPr="003C2D5A">
        <w:t xml:space="preserve">variables </w:t>
      </w:r>
      <w:proofErr w:type="spellStart"/>
      <w:r w:rsidR="003C2D5A" w:rsidRPr="003C2D5A">
        <w:t>positiva</w:t>
      </w:r>
      <w:proofErr w:type="gramEnd"/>
      <w:r w:rsidR="003C2D5A" w:rsidRPr="003C2D5A">
        <w:t>_alcohol</w:t>
      </w:r>
      <w:proofErr w:type="spellEnd"/>
      <w:r w:rsidR="003C2D5A" w:rsidRPr="003C2D5A">
        <w:t xml:space="preserve"> y </w:t>
      </w:r>
      <w:proofErr w:type="spellStart"/>
      <w:r w:rsidR="003C2D5A" w:rsidRPr="003C2D5A">
        <w:t>positiva_droga</w:t>
      </w:r>
      <w:proofErr w:type="spellEnd"/>
      <w:r w:rsidR="003C2D5A" w:rsidRPr="003C2D5A">
        <w:t>, que son binarias.</w:t>
      </w:r>
    </w:p>
    <w:p w14:paraId="16B0DD43" w14:textId="00F23C1D" w:rsidR="004D3ABC" w:rsidRDefault="004D3ABC" w:rsidP="000A534D">
      <w:r>
        <w:t xml:space="preserve">Una vez identificadas las variables, se </w:t>
      </w:r>
      <w:r w:rsidR="003C2D5A">
        <w:t>procedió a</w:t>
      </w:r>
      <w:r>
        <w:t xml:space="preserve"> la limpieza</w:t>
      </w:r>
      <w:r w:rsidR="003C2D5A">
        <w:t xml:space="preserve"> y preprocesado</w:t>
      </w:r>
      <w:r>
        <w:t xml:space="preserve"> de los datos siguiendo los siguientes pasos:</w:t>
      </w:r>
    </w:p>
    <w:p w14:paraId="2B14CDB8" w14:textId="5797AE99" w:rsidR="004D3ABC" w:rsidRDefault="004D3ABC" w:rsidP="004D3ABC">
      <w:pPr>
        <w:pStyle w:val="Prrafodelista"/>
        <w:numPr>
          <w:ilvl w:val="0"/>
          <w:numId w:val="29"/>
        </w:numPr>
      </w:pPr>
      <w:r>
        <w:t xml:space="preserve">Eliminación de registros duplicados, </w:t>
      </w:r>
      <w:r w:rsidR="003C2D5A">
        <w:t xml:space="preserve">conservando únicamente </w:t>
      </w:r>
      <w:r>
        <w:t>el primero (</w:t>
      </w:r>
      <w:r>
        <w:rPr>
          <w:i/>
          <w:iCs/>
        </w:rPr>
        <w:t>Keep = “</w:t>
      </w:r>
      <w:proofErr w:type="spellStart"/>
      <w:r>
        <w:rPr>
          <w:i/>
          <w:iCs/>
        </w:rPr>
        <w:t>first</w:t>
      </w:r>
      <w:proofErr w:type="spellEnd"/>
      <w:r>
        <w:rPr>
          <w:i/>
          <w:iCs/>
        </w:rPr>
        <w:t>”</w:t>
      </w:r>
      <w:r>
        <w:t>).</w:t>
      </w:r>
    </w:p>
    <w:p w14:paraId="26377782" w14:textId="77777777" w:rsidR="003C2D5A" w:rsidRDefault="000A1305" w:rsidP="003C2D5A">
      <w:pPr>
        <w:pStyle w:val="Prrafodelista"/>
        <w:numPr>
          <w:ilvl w:val="0"/>
          <w:numId w:val="29"/>
        </w:numPr>
      </w:pPr>
      <w:r>
        <w:t>Unificación de formato y t</w:t>
      </w:r>
      <w:r w:rsidR="004D3ABC">
        <w:t xml:space="preserve">ratamiento de </w:t>
      </w:r>
      <w:r w:rsidR="003C2D5A">
        <w:t xml:space="preserve">valores </w:t>
      </w:r>
      <w:r w:rsidR="004D3ABC">
        <w:t>nulos</w:t>
      </w:r>
      <w:r>
        <w:t xml:space="preserve"> </w:t>
      </w:r>
      <w:r w:rsidR="003C2D5A">
        <w:t>en</w:t>
      </w:r>
      <w:r>
        <w:t xml:space="preserve"> las variables categóricas: </w:t>
      </w:r>
      <w:proofErr w:type="spellStart"/>
      <w:r>
        <w:t>estado_meteorológico</w:t>
      </w:r>
      <w:proofErr w:type="spellEnd"/>
      <w:r>
        <w:t xml:space="preserve">, </w:t>
      </w:r>
      <w:proofErr w:type="spellStart"/>
      <w:r>
        <w:t>tipo</w:t>
      </w:r>
      <w:r w:rsidR="003C2D5A">
        <w:t>_</w:t>
      </w:r>
      <w:r>
        <w:t>persona</w:t>
      </w:r>
      <w:proofErr w:type="spellEnd"/>
      <w:r w:rsidR="003C2D5A">
        <w:t xml:space="preserve">, </w:t>
      </w:r>
      <w:proofErr w:type="spellStart"/>
      <w:r w:rsidR="003C2D5A">
        <w:t>tipo_</w:t>
      </w:r>
      <w:r>
        <w:t>vehículo</w:t>
      </w:r>
      <w:proofErr w:type="spellEnd"/>
      <w:r>
        <w:t xml:space="preserve">, </w:t>
      </w:r>
      <w:proofErr w:type="spellStart"/>
      <w:r>
        <w:t>cod_lesividad</w:t>
      </w:r>
      <w:proofErr w:type="spellEnd"/>
      <w:r>
        <w:t xml:space="preserve">, lesividad, </w:t>
      </w:r>
      <w:proofErr w:type="spellStart"/>
      <w:r>
        <w:t>positiv</w:t>
      </w:r>
      <w:r w:rsidR="003C2D5A">
        <w:t>a</w:t>
      </w:r>
      <w:r>
        <w:t>_alcohol</w:t>
      </w:r>
      <w:proofErr w:type="spellEnd"/>
      <w:r>
        <w:t xml:space="preserve"> y </w:t>
      </w:r>
      <w:proofErr w:type="spellStart"/>
      <w:r>
        <w:t>positiva_droga</w:t>
      </w:r>
      <w:proofErr w:type="spellEnd"/>
      <w:r>
        <w:t>.</w:t>
      </w:r>
    </w:p>
    <w:p w14:paraId="593FFD4E" w14:textId="77777777" w:rsidR="003C2D5A" w:rsidRDefault="003C2D5A" w:rsidP="003C2D5A">
      <w:pPr>
        <w:pStyle w:val="Prrafodelista"/>
        <w:numPr>
          <w:ilvl w:val="0"/>
          <w:numId w:val="29"/>
        </w:numPr>
      </w:pPr>
      <w:r w:rsidRPr="003C2D5A">
        <w:t xml:space="preserve">Modificación de variables categóricas: lesividad, </w:t>
      </w:r>
      <w:proofErr w:type="spellStart"/>
      <w:r w:rsidRPr="003C2D5A">
        <w:t>positiva_alcohol</w:t>
      </w:r>
      <w:proofErr w:type="spellEnd"/>
      <w:r w:rsidRPr="003C2D5A">
        <w:t xml:space="preserve"> y </w:t>
      </w:r>
      <w:proofErr w:type="spellStart"/>
      <w:r w:rsidRPr="003C2D5A">
        <w:t>rango_edad</w:t>
      </w:r>
      <w:proofErr w:type="spellEnd"/>
      <w:r w:rsidRPr="003C2D5A">
        <w:t>, para garantizar consistencia en los códigos y etiquetas.</w:t>
      </w:r>
    </w:p>
    <w:p w14:paraId="43F814CF" w14:textId="77777777" w:rsidR="003C2D5A" w:rsidRDefault="003C2D5A" w:rsidP="003C2D5A">
      <w:pPr>
        <w:pStyle w:val="Prrafodelista"/>
        <w:numPr>
          <w:ilvl w:val="0"/>
          <w:numId w:val="29"/>
        </w:numPr>
      </w:pPr>
      <w:r w:rsidRPr="003C2D5A">
        <w:t xml:space="preserve">Creación de nuevas variables: </w:t>
      </w:r>
      <w:proofErr w:type="spellStart"/>
      <w:r w:rsidRPr="003C2D5A">
        <w:t>fecha_hora</w:t>
      </w:r>
      <w:proofErr w:type="spellEnd"/>
      <w:r w:rsidRPr="003C2D5A">
        <w:t xml:space="preserve"> y </w:t>
      </w:r>
      <w:proofErr w:type="spellStart"/>
      <w:r w:rsidRPr="003C2D5A">
        <w:t>franja_horaria</w:t>
      </w:r>
      <w:proofErr w:type="spellEnd"/>
      <w:r w:rsidRPr="003C2D5A">
        <w:t>, que facilitan el análisis temporal de los accidentes.</w:t>
      </w:r>
    </w:p>
    <w:p w14:paraId="2B995538" w14:textId="717C2DDB" w:rsidR="003C2D5A" w:rsidRPr="003C2D5A" w:rsidRDefault="003C2D5A" w:rsidP="003C2D5A">
      <w:pPr>
        <w:pStyle w:val="Prrafodelista"/>
        <w:numPr>
          <w:ilvl w:val="0"/>
          <w:numId w:val="29"/>
        </w:numPr>
      </w:pPr>
      <w:r w:rsidRPr="003C2D5A">
        <w:t xml:space="preserve">Eliminación de columnas innecesarias o redundantes, como </w:t>
      </w:r>
      <w:proofErr w:type="spellStart"/>
      <w:r w:rsidRPr="003C2D5A">
        <w:t>cod_distrito</w:t>
      </w:r>
      <w:proofErr w:type="spellEnd"/>
      <w:r w:rsidRPr="003C2D5A">
        <w:t xml:space="preserve">, </w:t>
      </w:r>
      <w:proofErr w:type="spellStart"/>
      <w:r w:rsidRPr="003C2D5A">
        <w:t>cod_lesividad</w:t>
      </w:r>
      <w:proofErr w:type="spellEnd"/>
      <w:r w:rsidRPr="003C2D5A">
        <w:t xml:space="preserve"> y </w:t>
      </w:r>
      <w:proofErr w:type="spellStart"/>
      <w:r w:rsidRPr="003C2D5A">
        <w:t>positiva_droga</w:t>
      </w:r>
      <w:proofErr w:type="spellEnd"/>
      <w:r w:rsidRPr="003C2D5A">
        <w:t xml:space="preserve">, para simplificar el </w:t>
      </w:r>
      <w:proofErr w:type="spellStart"/>
      <w:r w:rsidRPr="003C2D5A">
        <w:t>dataset</w:t>
      </w:r>
      <w:proofErr w:type="spellEnd"/>
      <w:r w:rsidRPr="003C2D5A">
        <w:t xml:space="preserve"> sin pérdida de información relevante.</w:t>
      </w:r>
    </w:p>
    <w:p w14:paraId="2F0A2357" w14:textId="24C9C605" w:rsidR="000A534D" w:rsidRPr="000A1305" w:rsidRDefault="000A1305" w:rsidP="000A1305">
      <w:pPr>
        <w:pStyle w:val="Ttulo1"/>
      </w:pPr>
      <w:r w:rsidRPr="000A1305">
        <w:t xml:space="preserve">3. </w:t>
      </w:r>
      <w:r w:rsidR="000A534D" w:rsidRPr="000A1305">
        <w:t>Análisis Exploratorio de Datos</w:t>
      </w:r>
    </w:p>
    <w:p w14:paraId="1CD77F18" w14:textId="77777777" w:rsidR="000A1305" w:rsidRDefault="000A1305" w:rsidP="000A534D">
      <w:pPr>
        <w:pStyle w:val="Ttulo2"/>
        <w:rPr>
          <w:rFonts w:eastAsiaTheme="minorHAnsi" w:cstheme="minorBidi"/>
          <w:b w:val="0"/>
          <w:sz w:val="22"/>
          <w:szCs w:val="22"/>
        </w:rPr>
      </w:pPr>
      <w:r w:rsidRPr="000A1305">
        <w:rPr>
          <w:rFonts w:eastAsiaTheme="minorHAnsi" w:cstheme="minorBidi"/>
          <w:b w:val="0"/>
          <w:sz w:val="22"/>
          <w:szCs w:val="22"/>
        </w:rPr>
        <w:t xml:space="preserve">A continuación, se detalla el análisis </w:t>
      </w:r>
      <w:proofErr w:type="spellStart"/>
      <w:r w:rsidRPr="000A1305">
        <w:rPr>
          <w:rFonts w:eastAsiaTheme="minorHAnsi" w:cstheme="minorBidi"/>
          <w:b w:val="0"/>
          <w:sz w:val="22"/>
          <w:szCs w:val="22"/>
        </w:rPr>
        <w:t>uni</w:t>
      </w:r>
      <w:proofErr w:type="spellEnd"/>
      <w:r w:rsidRPr="000A1305">
        <w:rPr>
          <w:rFonts w:eastAsiaTheme="minorHAnsi" w:cstheme="minorBidi"/>
          <w:b w:val="0"/>
          <w:sz w:val="22"/>
          <w:szCs w:val="22"/>
        </w:rPr>
        <w:t xml:space="preserve">-, </w:t>
      </w:r>
      <w:proofErr w:type="spellStart"/>
      <w:r w:rsidRPr="000A1305">
        <w:rPr>
          <w:rFonts w:eastAsiaTheme="minorHAnsi" w:cstheme="minorBidi"/>
          <w:b w:val="0"/>
          <w:sz w:val="22"/>
          <w:szCs w:val="22"/>
        </w:rPr>
        <w:t>bi</w:t>
      </w:r>
      <w:proofErr w:type="spellEnd"/>
      <w:r w:rsidRPr="000A1305">
        <w:rPr>
          <w:rFonts w:eastAsiaTheme="minorHAnsi" w:cstheme="minorBidi"/>
          <w:b w:val="0"/>
          <w:sz w:val="22"/>
          <w:szCs w:val="22"/>
        </w:rPr>
        <w:t xml:space="preserve">- y multivariante de los campos incluidos en los </w:t>
      </w:r>
      <w:proofErr w:type="spellStart"/>
      <w:r w:rsidRPr="000A1305">
        <w:rPr>
          <w:rFonts w:eastAsiaTheme="minorHAnsi" w:cstheme="minorBidi"/>
          <w:b w:val="0"/>
          <w:sz w:val="22"/>
          <w:szCs w:val="22"/>
        </w:rPr>
        <w:t>datasets</w:t>
      </w:r>
      <w:proofErr w:type="spellEnd"/>
      <w:r w:rsidRPr="000A1305">
        <w:rPr>
          <w:rFonts w:eastAsiaTheme="minorHAnsi" w:cstheme="minorBidi"/>
          <w:b w:val="0"/>
          <w:sz w:val="22"/>
          <w:szCs w:val="22"/>
        </w:rPr>
        <w:t xml:space="preserve"> de accidentalidad </w:t>
      </w:r>
      <w:proofErr w:type="spellStart"/>
      <w:r w:rsidRPr="000A1305">
        <w:rPr>
          <w:rFonts w:eastAsiaTheme="minorHAnsi" w:cstheme="minorBidi"/>
          <w:b w:val="0"/>
          <w:sz w:val="22"/>
          <w:szCs w:val="22"/>
        </w:rPr>
        <w:t>intrurbana</w:t>
      </w:r>
      <w:proofErr w:type="spellEnd"/>
      <w:r w:rsidRPr="000A1305">
        <w:rPr>
          <w:rFonts w:eastAsiaTheme="minorHAnsi" w:cstheme="minorBidi"/>
          <w:b w:val="0"/>
          <w:sz w:val="22"/>
          <w:szCs w:val="22"/>
        </w:rPr>
        <w:t xml:space="preserve"> en Madrid correspondientes al año 2024.</w:t>
      </w:r>
    </w:p>
    <w:p w14:paraId="19162C33" w14:textId="151D3719" w:rsidR="000A534D" w:rsidRDefault="000A534D" w:rsidP="000A534D">
      <w:pPr>
        <w:pStyle w:val="Ttulo2"/>
      </w:pPr>
      <w:r>
        <w:t>3.1 Análisis univariante</w:t>
      </w:r>
    </w:p>
    <w:p w14:paraId="1CA0F7A9" w14:textId="77777777" w:rsidR="000A1305" w:rsidRDefault="000A1305" w:rsidP="000A534D">
      <w:pPr>
        <w:pStyle w:val="Ttulo3"/>
        <w:rPr>
          <w:rFonts w:eastAsiaTheme="minorHAnsi" w:cstheme="minorBidi"/>
          <w:i w:val="0"/>
          <w:szCs w:val="22"/>
        </w:rPr>
      </w:pPr>
      <w:r w:rsidRPr="000A1305">
        <w:rPr>
          <w:rFonts w:eastAsiaTheme="minorHAnsi" w:cstheme="minorBidi"/>
          <w:i w:val="0"/>
          <w:szCs w:val="22"/>
        </w:rPr>
        <w:t xml:space="preserve">Siguiendo un enfoque sistemático, las variables del </w:t>
      </w:r>
      <w:proofErr w:type="spellStart"/>
      <w:r w:rsidRPr="000A1305">
        <w:rPr>
          <w:rFonts w:eastAsiaTheme="minorHAnsi" w:cstheme="minorBidi"/>
          <w:i w:val="0"/>
          <w:szCs w:val="22"/>
        </w:rPr>
        <w:t>dataset</w:t>
      </w:r>
      <w:proofErr w:type="spellEnd"/>
      <w:r w:rsidRPr="000A1305">
        <w:rPr>
          <w:rFonts w:eastAsiaTheme="minorHAnsi" w:cstheme="minorBidi"/>
          <w:i w:val="0"/>
          <w:szCs w:val="22"/>
        </w:rPr>
        <w:t xml:space="preserve"> se han agrupado según el tipo de análisis realizado: variables temporales, geográficas, demográficas, factores asociados al accidente y gravedad del accidente.</w:t>
      </w:r>
    </w:p>
    <w:p w14:paraId="02AA59DA" w14:textId="66606F76" w:rsidR="000A534D" w:rsidRDefault="000A534D" w:rsidP="000A534D">
      <w:pPr>
        <w:pStyle w:val="Ttulo3"/>
      </w:pPr>
      <w:r>
        <w:t>3.1.1 Variables temporales</w:t>
      </w:r>
    </w:p>
    <w:p w14:paraId="5E140C11" w14:textId="51DAC1AC" w:rsidR="000A1305" w:rsidRPr="000A1305" w:rsidRDefault="000A1305" w:rsidP="000A1305">
      <w:r w:rsidRPr="000A1305">
        <w:t xml:space="preserve">La </w:t>
      </w:r>
      <w:r w:rsidRPr="000A1305">
        <w:rPr>
          <w:b/>
          <w:bCs/>
        </w:rPr>
        <w:t>Figura 1</w:t>
      </w:r>
      <w:r w:rsidRPr="000A1305">
        <w:t xml:space="preserve"> muestra la frecuencia de accidentes a diferentes escalas temporales. En la </w:t>
      </w:r>
      <w:r w:rsidRPr="000A1305">
        <w:rPr>
          <w:b/>
          <w:bCs/>
        </w:rPr>
        <w:t>Figura 1a</w:t>
      </w:r>
      <w:r w:rsidRPr="000A1305">
        <w:t xml:space="preserve"> se observa que los meses con mayor número de accidentes en 2024 fueron octubre, noviembre y diciembre. Este incremento podría estar relacionado con el inicio del año académico, el aumento de la actividad urbana y el empeoramiento de las condiciones meteorológicas durante los meses de otoño. Por el contrario, durante los meses de verano se registra una disminución del número de accidentes, siendo agosto el mes con menor siniestralidad (5,33 % del total anual). Esta reducción podría explicarse por una menor densidad poblacional y de tráfico, asociada al periodo vacacional. En cuanto al día de la semana, el viernes es el día en el que se registra un mayor número de accidentes, aunque con diferencias poco pronunciadas respecto al resto de días laborables. Durante los fines de semana, y especialmente los domingos, se observa </w:t>
      </w:r>
      <w:r w:rsidRPr="000A1305">
        <w:lastRenderedPageBreak/>
        <w:t>una menor frecuencia de accidentes, lo que podría atribuirse a una reducción del volumen de tráfico (</w:t>
      </w:r>
      <w:r w:rsidRPr="000A1305">
        <w:rPr>
          <w:b/>
          <w:bCs/>
        </w:rPr>
        <w:t>Figura 1b</w:t>
      </w:r>
      <w:r w:rsidRPr="000A1305">
        <w:t xml:space="preserve">). Las </w:t>
      </w:r>
      <w:r w:rsidRPr="000A1305">
        <w:rPr>
          <w:b/>
          <w:bCs/>
        </w:rPr>
        <w:t>Figuras 1c</w:t>
      </w:r>
      <w:r w:rsidRPr="000A1305">
        <w:t xml:space="preserve"> y </w:t>
      </w:r>
      <w:r w:rsidRPr="000A1305">
        <w:rPr>
          <w:b/>
          <w:bCs/>
        </w:rPr>
        <w:t>1d</w:t>
      </w:r>
      <w:r w:rsidRPr="000A1305">
        <w:t xml:space="preserve"> muestran la distribución de los accidentes por hora del día y por franjas horarias, respectivamente. Destaca que la franja de tarde (12:00–18:00) concentra el mayor número de accidentes, identificándose las 18:00 horas como la hora punta de siniestralidad. Este patrón podría estar relacionado con los desplazamientos asociados al final de la jornada laboral y al aumento de la congestión viaria.</w:t>
      </w:r>
      <w:r>
        <w:t xml:space="preserve"> </w:t>
      </w:r>
      <w:r w:rsidRPr="000A1305">
        <w:t xml:space="preserve">En </w:t>
      </w:r>
      <w:r>
        <w:t>general</w:t>
      </w:r>
      <w:r w:rsidRPr="000A1305">
        <w:t xml:space="preserve">, los resultados indican que los meses de otoño, los días laborables </w:t>
      </w:r>
      <w:r>
        <w:t>(</w:t>
      </w:r>
      <w:r w:rsidRPr="000A1305">
        <w:t>especialmente los viernes</w:t>
      </w:r>
      <w:r>
        <w:t xml:space="preserve">) </w:t>
      </w:r>
      <w:r w:rsidRPr="000A1305">
        <w:t>y la franja horaria de la tarde constituyen los periodos de mayor siniestralidad, por lo que deberían ser considerados prioritarios para la implementación de medidas preventivas y de control del tráfico.</w:t>
      </w:r>
    </w:p>
    <w:p w14:paraId="2072B934" w14:textId="77777777" w:rsidR="000A1305" w:rsidRPr="000A1305" w:rsidRDefault="000A1305" w:rsidP="000A1305"/>
    <w:p w14:paraId="015DC0C2" w14:textId="77777777" w:rsidR="000A1305" w:rsidRDefault="000A1305" w:rsidP="000A1305">
      <w:pPr>
        <w:keepNext/>
      </w:pPr>
      <w:r>
        <w:rPr>
          <w:noProof/>
        </w:rPr>
        <w:drawing>
          <wp:inline distT="0" distB="0" distL="0" distR="0" wp14:anchorId="53EB15DF" wp14:editId="5E8B5E46">
            <wp:extent cx="5400040" cy="4096512"/>
            <wp:effectExtent l="0" t="0" r="0" b="0"/>
            <wp:docPr id="689136122" name="Imagen 2"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36122" name="Imagen 2" descr="Gráfico, Histograma&#10;&#10;El contenido generado por IA puede ser incorrecto."/>
                    <pic:cNvPicPr/>
                  </pic:nvPicPr>
                  <pic:blipFill rotWithShape="1">
                    <a:blip r:embed="rId5" cstate="print">
                      <a:extLst>
                        <a:ext uri="{28A0092B-C50C-407E-A947-70E740481C1C}">
                          <a14:useLocalDpi xmlns:a14="http://schemas.microsoft.com/office/drawing/2010/main" val="0"/>
                        </a:ext>
                      </a:extLst>
                    </a:blip>
                    <a:srcRect b="32814"/>
                    <a:stretch>
                      <a:fillRect/>
                    </a:stretch>
                  </pic:blipFill>
                  <pic:spPr bwMode="auto">
                    <a:xfrm>
                      <a:off x="0" y="0"/>
                      <a:ext cx="5400040" cy="4096512"/>
                    </a:xfrm>
                    <a:prstGeom prst="rect">
                      <a:avLst/>
                    </a:prstGeom>
                    <a:ln>
                      <a:noFill/>
                    </a:ln>
                    <a:extLst>
                      <a:ext uri="{53640926-AAD7-44D8-BBD7-CCE9431645EC}">
                        <a14:shadowObscured xmlns:a14="http://schemas.microsoft.com/office/drawing/2010/main"/>
                      </a:ext>
                    </a:extLst>
                  </pic:spPr>
                </pic:pic>
              </a:graphicData>
            </a:graphic>
          </wp:inline>
        </w:drawing>
      </w:r>
    </w:p>
    <w:p w14:paraId="04B88967" w14:textId="31FC236A" w:rsidR="000A1305" w:rsidRPr="000A1305" w:rsidRDefault="000A1305" w:rsidP="000A1305">
      <w:pPr>
        <w:pStyle w:val="Descripcin"/>
        <w:ind w:left="851" w:hanging="851"/>
        <w:rPr>
          <w:i w:val="0"/>
          <w:iCs w:val="0"/>
          <w:sz w:val="20"/>
          <w:szCs w:val="20"/>
        </w:rPr>
      </w:pPr>
      <w:r w:rsidRPr="000A1305">
        <w:rPr>
          <w:b/>
          <w:bCs/>
          <w:i w:val="0"/>
          <w:iCs w:val="0"/>
          <w:sz w:val="20"/>
          <w:szCs w:val="20"/>
        </w:rPr>
        <w:t xml:space="preserve">Figura </w:t>
      </w:r>
      <w:r w:rsidRPr="000A1305">
        <w:rPr>
          <w:b/>
          <w:bCs/>
          <w:i w:val="0"/>
          <w:iCs w:val="0"/>
          <w:sz w:val="20"/>
          <w:szCs w:val="20"/>
        </w:rPr>
        <w:fldChar w:fldCharType="begin"/>
      </w:r>
      <w:r w:rsidRPr="000A1305">
        <w:rPr>
          <w:b/>
          <w:bCs/>
          <w:i w:val="0"/>
          <w:iCs w:val="0"/>
          <w:sz w:val="20"/>
          <w:szCs w:val="20"/>
        </w:rPr>
        <w:instrText xml:space="preserve"> SEQ Figura \* ARABIC </w:instrText>
      </w:r>
      <w:r w:rsidRPr="000A1305">
        <w:rPr>
          <w:b/>
          <w:bCs/>
          <w:i w:val="0"/>
          <w:iCs w:val="0"/>
          <w:sz w:val="20"/>
          <w:szCs w:val="20"/>
        </w:rPr>
        <w:fldChar w:fldCharType="separate"/>
      </w:r>
      <w:r w:rsidR="00E27DF4">
        <w:rPr>
          <w:b/>
          <w:bCs/>
          <w:i w:val="0"/>
          <w:iCs w:val="0"/>
          <w:noProof/>
          <w:sz w:val="20"/>
          <w:szCs w:val="20"/>
        </w:rPr>
        <w:t>1</w:t>
      </w:r>
      <w:r w:rsidRPr="000A1305">
        <w:rPr>
          <w:b/>
          <w:bCs/>
          <w:i w:val="0"/>
          <w:iCs w:val="0"/>
          <w:sz w:val="20"/>
          <w:szCs w:val="20"/>
        </w:rPr>
        <w:fldChar w:fldCharType="end"/>
      </w:r>
      <w:r w:rsidRPr="000A1305">
        <w:rPr>
          <w:b/>
          <w:bCs/>
          <w:i w:val="0"/>
          <w:iCs w:val="0"/>
          <w:sz w:val="20"/>
          <w:szCs w:val="20"/>
        </w:rPr>
        <w:t>.</w:t>
      </w:r>
      <w:r w:rsidRPr="000A1305">
        <w:rPr>
          <w:i w:val="0"/>
          <w:iCs w:val="0"/>
          <w:sz w:val="20"/>
          <w:szCs w:val="20"/>
        </w:rPr>
        <w:t xml:space="preserve"> </w:t>
      </w:r>
      <w:r>
        <w:rPr>
          <w:i w:val="0"/>
          <w:iCs w:val="0"/>
          <w:sz w:val="20"/>
          <w:szCs w:val="20"/>
        </w:rPr>
        <w:tab/>
      </w:r>
      <w:r w:rsidRPr="000A1305">
        <w:rPr>
          <w:i w:val="0"/>
          <w:iCs w:val="0"/>
          <w:sz w:val="20"/>
          <w:szCs w:val="20"/>
        </w:rPr>
        <w:t>Frecuencia de accidentes intraurbanos a diferentes escalas temporales: a) mes, b) día de la semana, c) hora del día y d) franja horaria.</w:t>
      </w:r>
    </w:p>
    <w:p w14:paraId="5C45B1F2" w14:textId="5ED3E0A3" w:rsidR="000A534D" w:rsidRDefault="000A534D" w:rsidP="000A1305">
      <w:r>
        <w:t>3.1.2 Variables geográficas</w:t>
      </w:r>
    </w:p>
    <w:p w14:paraId="4F268D4C" w14:textId="5044D3CD" w:rsidR="000A1305" w:rsidRDefault="000A1305" w:rsidP="000A1305">
      <w:r w:rsidRPr="000A1305">
        <w:t xml:space="preserve">La distribución de los accidentes por distrito, así como las cinco ubicaciones con mayor siniestralidad, se muestran en la </w:t>
      </w:r>
      <w:r w:rsidRPr="000A1305">
        <w:rPr>
          <w:b/>
          <w:bCs/>
        </w:rPr>
        <w:t>Figura 2</w:t>
      </w:r>
      <w:r w:rsidRPr="000A1305">
        <w:t>. Se observa que Puente de Vallecas lidera el ranking, concentrando el 7,4 % de los accidentes registrados en 2024 (1.530 en total), seguido de Chamartín (7,1 %) y Carabanchel (6,96 %). Otros distritos céntricos, como Centro, Salamanca y Retiro, también presentan un número elevado de accidentes, lo que podría estar relacionado con un mayor volumen de circulación y actividad urbana. Por otra parte, cabe destacar que los cinco puntos negros identificados se localizan en tramos específicos de autovías, concretamente en la A-2, A-42 y M-23, y se encuentran definidos mediante su referencia kilométrica (</w:t>
      </w:r>
      <w:r w:rsidRPr="000A1305">
        <w:rPr>
          <w:b/>
          <w:bCs/>
        </w:rPr>
        <w:t>Figura 2b</w:t>
      </w:r>
      <w:r w:rsidRPr="000A1305">
        <w:t xml:space="preserve">). En el caso de la A-2, el punto situado en el kilómetro +00500E, dentro del distrito de Ciudad Lineal, concentra 35 accidentes únicos, lo que pone de manifiesto una recurrencia significativa </w:t>
      </w:r>
      <w:r w:rsidRPr="000A1305">
        <w:lastRenderedPageBreak/>
        <w:t>de la siniestralidad en una localización concreta. os puntos negros detectados en las autovías A-2 y A-42 pueden considerarse zonas de peligrosidad recurrente, posiblemente asociadas a factores como incorporaciones complejas, cambios de rasante, trazados curvos o deficiencias en la señalización. Estos tramos deberían constituir una prioridad para la implementación de medidas de seguridad vial, dado que concentran un número elevado de accidentes únicos en localizaciones muy específicas.</w:t>
      </w:r>
    </w:p>
    <w:p w14:paraId="5361B550" w14:textId="77777777" w:rsidR="00D9479E" w:rsidRDefault="000A1305" w:rsidP="00D9479E">
      <w:pPr>
        <w:keepNext/>
      </w:pPr>
      <w:r>
        <w:rPr>
          <w:noProof/>
        </w:rPr>
        <w:drawing>
          <wp:inline distT="0" distB="0" distL="0" distR="0" wp14:anchorId="19010049" wp14:editId="6844C320">
            <wp:extent cx="5400000" cy="6588711"/>
            <wp:effectExtent l="0" t="0" r="0" b="3175"/>
            <wp:docPr id="1871686536" name="Imagen 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86536" name="Imagen 3" descr="Gráfico, Gráfico de barras&#10;&#10;El contenido generado por IA puede ser incorrecto."/>
                    <pic:cNvPicPr/>
                  </pic:nvPicPr>
                  <pic:blipFill>
                    <a:blip r:embed="rId6">
                      <a:extLst>
                        <a:ext uri="{28A0092B-C50C-407E-A947-70E740481C1C}">
                          <a14:useLocalDpi xmlns:a14="http://schemas.microsoft.com/office/drawing/2010/main" val="0"/>
                        </a:ext>
                      </a:extLst>
                    </a:blip>
                    <a:stretch>
                      <a:fillRect/>
                    </a:stretch>
                  </pic:blipFill>
                  <pic:spPr>
                    <a:xfrm>
                      <a:off x="0" y="0"/>
                      <a:ext cx="5400000" cy="6588711"/>
                    </a:xfrm>
                    <a:prstGeom prst="rect">
                      <a:avLst/>
                    </a:prstGeom>
                  </pic:spPr>
                </pic:pic>
              </a:graphicData>
            </a:graphic>
          </wp:inline>
        </w:drawing>
      </w:r>
    </w:p>
    <w:p w14:paraId="3BBF9C3A" w14:textId="3C3BC2B3" w:rsidR="000A1305" w:rsidRPr="00E27DF4" w:rsidRDefault="00D9479E" w:rsidP="00D9479E">
      <w:pPr>
        <w:pStyle w:val="Descripcin"/>
        <w:ind w:left="794" w:hanging="794"/>
        <w:rPr>
          <w:i w:val="0"/>
          <w:iCs w:val="0"/>
          <w:color w:val="auto"/>
          <w:sz w:val="20"/>
          <w:szCs w:val="20"/>
        </w:rPr>
      </w:pPr>
      <w:r w:rsidRPr="00E27DF4">
        <w:rPr>
          <w:b/>
          <w:bCs/>
          <w:i w:val="0"/>
          <w:iCs w:val="0"/>
          <w:color w:val="auto"/>
          <w:sz w:val="20"/>
          <w:szCs w:val="20"/>
        </w:rPr>
        <w:t xml:space="preserve">Figura </w:t>
      </w:r>
      <w:r w:rsidRPr="00E27DF4">
        <w:rPr>
          <w:b/>
          <w:bCs/>
          <w:i w:val="0"/>
          <w:iCs w:val="0"/>
          <w:color w:val="auto"/>
          <w:sz w:val="20"/>
          <w:szCs w:val="20"/>
        </w:rPr>
        <w:fldChar w:fldCharType="begin"/>
      </w:r>
      <w:r w:rsidRPr="00E27DF4">
        <w:rPr>
          <w:b/>
          <w:bCs/>
          <w:i w:val="0"/>
          <w:iCs w:val="0"/>
          <w:color w:val="auto"/>
          <w:sz w:val="20"/>
          <w:szCs w:val="20"/>
        </w:rPr>
        <w:instrText xml:space="preserve"> SEQ Figura \* ARABIC </w:instrText>
      </w:r>
      <w:r w:rsidRPr="00E27DF4">
        <w:rPr>
          <w:b/>
          <w:bCs/>
          <w:i w:val="0"/>
          <w:iCs w:val="0"/>
          <w:color w:val="auto"/>
          <w:sz w:val="20"/>
          <w:szCs w:val="20"/>
        </w:rPr>
        <w:fldChar w:fldCharType="separate"/>
      </w:r>
      <w:r w:rsidR="00E27DF4">
        <w:rPr>
          <w:b/>
          <w:bCs/>
          <w:i w:val="0"/>
          <w:iCs w:val="0"/>
          <w:noProof/>
          <w:color w:val="auto"/>
          <w:sz w:val="20"/>
          <w:szCs w:val="20"/>
        </w:rPr>
        <w:t>2</w:t>
      </w:r>
      <w:r w:rsidRPr="00E27DF4">
        <w:rPr>
          <w:b/>
          <w:bCs/>
          <w:i w:val="0"/>
          <w:iCs w:val="0"/>
          <w:color w:val="auto"/>
          <w:sz w:val="20"/>
          <w:szCs w:val="20"/>
        </w:rPr>
        <w:fldChar w:fldCharType="end"/>
      </w:r>
      <w:r w:rsidRPr="00E27DF4">
        <w:rPr>
          <w:b/>
          <w:bCs/>
          <w:i w:val="0"/>
          <w:iCs w:val="0"/>
          <w:color w:val="auto"/>
          <w:sz w:val="20"/>
          <w:szCs w:val="20"/>
        </w:rPr>
        <w:t>.</w:t>
      </w:r>
      <w:r w:rsidRPr="00E27DF4">
        <w:rPr>
          <w:i w:val="0"/>
          <w:iCs w:val="0"/>
          <w:color w:val="auto"/>
          <w:sz w:val="20"/>
          <w:szCs w:val="20"/>
        </w:rPr>
        <w:t xml:space="preserve"> </w:t>
      </w:r>
      <w:r w:rsidRPr="00E27DF4">
        <w:rPr>
          <w:i w:val="0"/>
          <w:iCs w:val="0"/>
          <w:color w:val="auto"/>
          <w:sz w:val="20"/>
          <w:szCs w:val="20"/>
        </w:rPr>
        <w:tab/>
        <w:t>Frecuencia de accidentes en función de variables geográficas: a) frecuencias relativas por distrito y b) cinco localizaciones con mayor número de accidentes.</w:t>
      </w:r>
    </w:p>
    <w:p w14:paraId="63118BC8" w14:textId="77777777" w:rsidR="00E27DF4" w:rsidRDefault="00E27DF4" w:rsidP="00E27DF4">
      <w:pPr>
        <w:pStyle w:val="Ttulo3"/>
      </w:pPr>
      <w:r>
        <w:lastRenderedPageBreak/>
        <w:t>3.1.3 Variables demográficas</w:t>
      </w:r>
    </w:p>
    <w:p w14:paraId="1145D979" w14:textId="49B1C3A4" w:rsidR="00E27DF4" w:rsidRDefault="00E27DF4" w:rsidP="00E27DF4">
      <w:r w:rsidRPr="00E27DF4">
        <w:rPr>
          <w:b/>
          <w:bCs/>
        </w:rPr>
        <w:t>La Figura 3</w:t>
      </w:r>
      <w:r w:rsidRPr="00E27DF4">
        <w:t xml:space="preserve"> muestra la distribución de las personas implicadas en accidentes según rango de edad, tipo de persona y sexo del conductor. En relación con la edad, el histograma no presenta una distribución normal, sino una distribución relativamente plana o de tipo meseta. En concreto, las frecuencias correspondientes a los rangos de edad comprendidos entre 21 y 49 años se sitúan entre el 10,5 % y el 11,5 %, acumulando un total de </w:t>
      </w:r>
      <w:r>
        <w:t>30673</w:t>
      </w:r>
      <w:r w:rsidRPr="00E27DF4">
        <w:t xml:space="preserve"> personas implicadas</w:t>
      </w:r>
      <w:r>
        <w:t xml:space="preserve"> (64,9%)</w:t>
      </w:r>
      <w:r w:rsidRPr="00E27DF4">
        <w:t>. Este intervalo coincide con las edades de mayor actividad laboral, movilidad urbana y uso intensivo de vehículos.</w:t>
      </w:r>
      <w:r>
        <w:t xml:space="preserve"> </w:t>
      </w:r>
      <w:r w:rsidRPr="00E27DF4">
        <w:t>No obstante, cabe destacar que el rango de edad que concentra un mayor número de accidentes es el comprendido entre 45 y 49 años, lo que podría estar relacionado con factores como una elevada exposición al tráfico y, en menor medida, una posible disminución progresiva de los reflejos.</w:t>
      </w:r>
      <w:r>
        <w:t xml:space="preserve"> </w:t>
      </w:r>
      <w:r w:rsidRPr="00E27DF4">
        <w:t>Por otro lado, los menores de 18 años representan aproximadamente el 3,8 % del total de personas implicadas, mientras que los mayores de 60 años suponen en torno al 7,1 %. Aunque su participación relativa es menor, estos grupos presentan una mayor vulnerabilidad, especialmente en calidad de peatones o pasajeros.</w:t>
      </w:r>
    </w:p>
    <w:p w14:paraId="2704C613" w14:textId="77777777" w:rsidR="00E27DF4" w:rsidRDefault="00E27DF4" w:rsidP="00E27DF4">
      <w:pPr>
        <w:keepNext/>
      </w:pPr>
      <w:r>
        <w:rPr>
          <w:noProof/>
        </w:rPr>
        <w:drawing>
          <wp:inline distT="0" distB="0" distL="0" distR="0" wp14:anchorId="32EAF4C4" wp14:editId="752E912A">
            <wp:extent cx="5400040" cy="5380355"/>
            <wp:effectExtent l="0" t="0" r="0" b="0"/>
            <wp:docPr id="1475853947"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3947" name="Imagen 4" descr="Gráfico&#10;&#10;El contenido generado por IA puede ser incorrecto."/>
                    <pic:cNvPicPr/>
                  </pic:nvPicPr>
                  <pic:blipFill>
                    <a:blip r:embed="rId7">
                      <a:extLst>
                        <a:ext uri="{28A0092B-C50C-407E-A947-70E740481C1C}">
                          <a14:useLocalDpi xmlns:a14="http://schemas.microsoft.com/office/drawing/2010/main" val="0"/>
                        </a:ext>
                      </a:extLst>
                    </a:blip>
                    <a:stretch>
                      <a:fillRect/>
                    </a:stretch>
                  </pic:blipFill>
                  <pic:spPr>
                    <a:xfrm>
                      <a:off x="0" y="0"/>
                      <a:ext cx="5400040" cy="5380355"/>
                    </a:xfrm>
                    <a:prstGeom prst="rect">
                      <a:avLst/>
                    </a:prstGeom>
                  </pic:spPr>
                </pic:pic>
              </a:graphicData>
            </a:graphic>
          </wp:inline>
        </w:drawing>
      </w:r>
    </w:p>
    <w:p w14:paraId="1287E427" w14:textId="37FDA69A" w:rsidR="00E27DF4" w:rsidRPr="00E27DF4" w:rsidRDefault="00E27DF4" w:rsidP="00E27DF4">
      <w:pPr>
        <w:pStyle w:val="Descripcin"/>
        <w:ind w:left="851" w:hanging="851"/>
        <w:rPr>
          <w:i w:val="0"/>
          <w:iCs w:val="0"/>
          <w:color w:val="auto"/>
          <w:sz w:val="20"/>
          <w:szCs w:val="20"/>
        </w:rPr>
      </w:pPr>
      <w:r w:rsidRPr="00E27DF4">
        <w:rPr>
          <w:b/>
          <w:bCs/>
          <w:i w:val="0"/>
          <w:iCs w:val="0"/>
          <w:color w:val="auto"/>
          <w:sz w:val="20"/>
          <w:szCs w:val="20"/>
        </w:rPr>
        <w:t xml:space="preserve">Figura </w:t>
      </w:r>
      <w:r w:rsidRPr="00E27DF4">
        <w:rPr>
          <w:b/>
          <w:bCs/>
          <w:i w:val="0"/>
          <w:iCs w:val="0"/>
          <w:color w:val="auto"/>
          <w:sz w:val="20"/>
          <w:szCs w:val="20"/>
        </w:rPr>
        <w:fldChar w:fldCharType="begin"/>
      </w:r>
      <w:r w:rsidRPr="00E27DF4">
        <w:rPr>
          <w:b/>
          <w:bCs/>
          <w:i w:val="0"/>
          <w:iCs w:val="0"/>
          <w:color w:val="auto"/>
          <w:sz w:val="20"/>
          <w:szCs w:val="20"/>
        </w:rPr>
        <w:instrText xml:space="preserve"> SEQ Figura \* ARABIC </w:instrText>
      </w:r>
      <w:r w:rsidRPr="00E27DF4">
        <w:rPr>
          <w:b/>
          <w:bCs/>
          <w:i w:val="0"/>
          <w:iCs w:val="0"/>
          <w:color w:val="auto"/>
          <w:sz w:val="20"/>
          <w:szCs w:val="20"/>
        </w:rPr>
        <w:fldChar w:fldCharType="separate"/>
      </w:r>
      <w:r>
        <w:rPr>
          <w:b/>
          <w:bCs/>
          <w:i w:val="0"/>
          <w:iCs w:val="0"/>
          <w:noProof/>
          <w:color w:val="auto"/>
          <w:sz w:val="20"/>
          <w:szCs w:val="20"/>
        </w:rPr>
        <w:t>3</w:t>
      </w:r>
      <w:r w:rsidRPr="00E27DF4">
        <w:rPr>
          <w:b/>
          <w:bCs/>
          <w:i w:val="0"/>
          <w:iCs w:val="0"/>
          <w:color w:val="auto"/>
          <w:sz w:val="20"/>
          <w:szCs w:val="20"/>
        </w:rPr>
        <w:fldChar w:fldCharType="end"/>
      </w:r>
      <w:r w:rsidRPr="00E27DF4">
        <w:rPr>
          <w:b/>
          <w:bCs/>
          <w:i w:val="0"/>
          <w:iCs w:val="0"/>
          <w:color w:val="auto"/>
          <w:sz w:val="20"/>
          <w:szCs w:val="20"/>
        </w:rPr>
        <w:t>.</w:t>
      </w:r>
      <w:r w:rsidRPr="00E27DF4">
        <w:rPr>
          <w:i w:val="0"/>
          <w:iCs w:val="0"/>
          <w:color w:val="auto"/>
          <w:sz w:val="20"/>
          <w:szCs w:val="20"/>
        </w:rPr>
        <w:t xml:space="preserve"> </w:t>
      </w:r>
      <w:r>
        <w:rPr>
          <w:i w:val="0"/>
          <w:iCs w:val="0"/>
          <w:color w:val="auto"/>
          <w:sz w:val="20"/>
          <w:szCs w:val="20"/>
        </w:rPr>
        <w:tab/>
      </w:r>
      <w:r w:rsidRPr="00E27DF4">
        <w:rPr>
          <w:i w:val="0"/>
          <w:iCs w:val="0"/>
          <w:color w:val="auto"/>
          <w:sz w:val="20"/>
          <w:szCs w:val="20"/>
        </w:rPr>
        <w:t xml:space="preserve">Frecuencia de personas implicadas </w:t>
      </w:r>
      <w:r>
        <w:rPr>
          <w:i w:val="0"/>
          <w:iCs w:val="0"/>
          <w:color w:val="auto"/>
          <w:sz w:val="20"/>
          <w:szCs w:val="20"/>
        </w:rPr>
        <w:t>según</w:t>
      </w:r>
      <w:r w:rsidRPr="00E27DF4">
        <w:rPr>
          <w:i w:val="0"/>
          <w:iCs w:val="0"/>
          <w:color w:val="auto"/>
          <w:sz w:val="20"/>
          <w:szCs w:val="20"/>
        </w:rPr>
        <w:t xml:space="preserve"> (a) rango de edad, (b) tipo de persona y (c) sexo del conductor.</w:t>
      </w:r>
    </w:p>
    <w:p w14:paraId="1503CF16" w14:textId="332C62E1" w:rsidR="000A1305" w:rsidRPr="000A1305" w:rsidRDefault="00E27DF4" w:rsidP="000A1305">
      <w:r w:rsidRPr="00E27DF4">
        <w:lastRenderedPageBreak/>
        <w:t xml:space="preserve">La </w:t>
      </w:r>
      <w:r w:rsidRPr="00E27DF4">
        <w:rPr>
          <w:b/>
          <w:bCs/>
        </w:rPr>
        <w:t>Figura 3b</w:t>
      </w:r>
      <w:r w:rsidRPr="00E27DF4">
        <w:t xml:space="preserve"> muestra la distribución de las personas implicadas según el tipo de persona. Como era de esperar, los conductores constituyen el grupo mayoritario (80 %), seguidos de los pasajeros (16 %) y los peatones (4 %). El menor porcentaje de pasajeros en comparación con los conductores podría indicar que una parte significativa de los desplazamientos se realiza sin acompañantes o que existe una mayor probabilidad de verse implicado en un accidente al viajar solo. Finalmente, en cuanto al sexo de los conductores, se observa un claro predominio del género masculino, con una frecuencia cercana al 75 %. Esta diferencia notable respecto a las conductoras podría estar asociada a una mayor exposición al tráfico </w:t>
      </w:r>
      <w:r>
        <w:t>(</w:t>
      </w:r>
      <w:r w:rsidRPr="00E27DF4">
        <w:t>medida en kilómetros recorridos</w:t>
      </w:r>
      <w:r>
        <w:t>)</w:t>
      </w:r>
      <w:r w:rsidRPr="00E27DF4">
        <w:t xml:space="preserve"> y, potencialmente, a diferencias en los patrones y hábitos de conducción, si bien este aspecto requeriría un análisis específico para ser confirmado.</w:t>
      </w:r>
    </w:p>
    <w:p w14:paraId="3F352E70" w14:textId="3F204DF6" w:rsidR="000A534D" w:rsidRDefault="000A534D" w:rsidP="000A534D">
      <w:pPr>
        <w:pStyle w:val="Ttulo3"/>
      </w:pPr>
      <w:r>
        <w:t>3.1.4 Factores asociados al accidente</w:t>
      </w:r>
    </w:p>
    <w:p w14:paraId="6B2BA4C1" w14:textId="77777777" w:rsidR="003C2D5A" w:rsidRDefault="00E27DF4" w:rsidP="00E27DF4">
      <w:r w:rsidRPr="00E27DF4">
        <w:t xml:space="preserve">La </w:t>
      </w:r>
      <w:r w:rsidRPr="00E27DF4">
        <w:rPr>
          <w:b/>
          <w:bCs/>
        </w:rPr>
        <w:t>Figura 4</w:t>
      </w:r>
      <w:r w:rsidRPr="00E27DF4">
        <w:t xml:space="preserve"> muestra la frecuencia de accidentes en función de distintos factores asociados al accidente, concretamente el tipo de vehículo, el resultado </w:t>
      </w:r>
      <w:proofErr w:type="gramStart"/>
      <w:r w:rsidRPr="00E27DF4">
        <w:t>del test</w:t>
      </w:r>
      <w:proofErr w:type="gramEnd"/>
      <w:r w:rsidRPr="00E27DF4">
        <w:t xml:space="preserve"> de alcoholemia, el estado meteorológico y el tipo de accidente.</w:t>
      </w:r>
    </w:p>
    <w:p w14:paraId="79DF0518" w14:textId="77777777" w:rsidR="003C2D5A" w:rsidRDefault="003C2D5A" w:rsidP="003C2D5A">
      <w:pPr>
        <w:keepNext/>
      </w:pPr>
      <w:r>
        <w:rPr>
          <w:noProof/>
        </w:rPr>
        <w:drawing>
          <wp:inline distT="0" distB="0" distL="0" distR="0" wp14:anchorId="784E5795" wp14:editId="2BBBCBEF">
            <wp:extent cx="5400040" cy="5116830"/>
            <wp:effectExtent l="0" t="0" r="0" b="7620"/>
            <wp:docPr id="225527985"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27985" name="Imagen 5" descr="Gráfico&#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5116830"/>
                    </a:xfrm>
                    <a:prstGeom prst="rect">
                      <a:avLst/>
                    </a:prstGeom>
                  </pic:spPr>
                </pic:pic>
              </a:graphicData>
            </a:graphic>
          </wp:inline>
        </w:drawing>
      </w:r>
    </w:p>
    <w:p w14:paraId="7BD3681F" w14:textId="77777777" w:rsidR="003C2D5A" w:rsidRPr="00E27DF4" w:rsidRDefault="003C2D5A" w:rsidP="003C2D5A">
      <w:pPr>
        <w:pStyle w:val="Descripcin"/>
        <w:ind w:left="794" w:hanging="794"/>
        <w:rPr>
          <w:i w:val="0"/>
          <w:iCs w:val="0"/>
          <w:color w:val="auto"/>
          <w:sz w:val="20"/>
          <w:szCs w:val="20"/>
        </w:rPr>
      </w:pPr>
      <w:r w:rsidRPr="00E27DF4">
        <w:rPr>
          <w:b/>
          <w:bCs/>
          <w:i w:val="0"/>
          <w:iCs w:val="0"/>
          <w:color w:val="auto"/>
          <w:sz w:val="20"/>
          <w:szCs w:val="20"/>
        </w:rPr>
        <w:t xml:space="preserve">Figura </w:t>
      </w:r>
      <w:r w:rsidRPr="00E27DF4">
        <w:rPr>
          <w:b/>
          <w:bCs/>
          <w:i w:val="0"/>
          <w:iCs w:val="0"/>
          <w:color w:val="auto"/>
          <w:sz w:val="20"/>
          <w:szCs w:val="20"/>
        </w:rPr>
        <w:fldChar w:fldCharType="begin"/>
      </w:r>
      <w:r w:rsidRPr="00E27DF4">
        <w:rPr>
          <w:b/>
          <w:bCs/>
          <w:i w:val="0"/>
          <w:iCs w:val="0"/>
          <w:color w:val="auto"/>
          <w:sz w:val="20"/>
          <w:szCs w:val="20"/>
        </w:rPr>
        <w:instrText xml:space="preserve"> SEQ Figura \* ARABIC </w:instrText>
      </w:r>
      <w:r w:rsidRPr="00E27DF4">
        <w:rPr>
          <w:b/>
          <w:bCs/>
          <w:i w:val="0"/>
          <w:iCs w:val="0"/>
          <w:color w:val="auto"/>
          <w:sz w:val="20"/>
          <w:szCs w:val="20"/>
        </w:rPr>
        <w:fldChar w:fldCharType="separate"/>
      </w:r>
      <w:r>
        <w:rPr>
          <w:b/>
          <w:bCs/>
          <w:i w:val="0"/>
          <w:iCs w:val="0"/>
          <w:noProof/>
          <w:color w:val="auto"/>
          <w:sz w:val="20"/>
          <w:szCs w:val="20"/>
        </w:rPr>
        <w:t>4</w:t>
      </w:r>
      <w:r w:rsidRPr="00E27DF4">
        <w:rPr>
          <w:b/>
          <w:bCs/>
          <w:i w:val="0"/>
          <w:iCs w:val="0"/>
          <w:color w:val="auto"/>
          <w:sz w:val="20"/>
          <w:szCs w:val="20"/>
        </w:rPr>
        <w:fldChar w:fldCharType="end"/>
      </w:r>
      <w:r w:rsidRPr="00E27DF4">
        <w:rPr>
          <w:b/>
          <w:bCs/>
          <w:i w:val="0"/>
          <w:iCs w:val="0"/>
          <w:color w:val="auto"/>
          <w:sz w:val="20"/>
          <w:szCs w:val="20"/>
        </w:rPr>
        <w:t>.</w:t>
      </w:r>
      <w:r w:rsidRPr="00E27DF4">
        <w:rPr>
          <w:i w:val="0"/>
          <w:iCs w:val="0"/>
          <w:color w:val="auto"/>
          <w:sz w:val="20"/>
          <w:szCs w:val="20"/>
        </w:rPr>
        <w:t xml:space="preserve"> </w:t>
      </w:r>
      <w:r>
        <w:rPr>
          <w:i w:val="0"/>
          <w:iCs w:val="0"/>
          <w:color w:val="auto"/>
          <w:sz w:val="20"/>
          <w:szCs w:val="20"/>
        </w:rPr>
        <w:tab/>
      </w:r>
      <w:r w:rsidRPr="00E27DF4">
        <w:rPr>
          <w:i w:val="0"/>
          <w:iCs w:val="0"/>
          <w:color w:val="auto"/>
          <w:sz w:val="20"/>
          <w:szCs w:val="20"/>
        </w:rPr>
        <w:t xml:space="preserve">Frecuencia de accidentes intraurbanos en función del (a) tipo de vehículo, (b) resultado </w:t>
      </w:r>
      <w:proofErr w:type="gramStart"/>
      <w:r w:rsidRPr="00E27DF4">
        <w:rPr>
          <w:i w:val="0"/>
          <w:iCs w:val="0"/>
          <w:color w:val="auto"/>
          <w:sz w:val="20"/>
          <w:szCs w:val="20"/>
        </w:rPr>
        <w:t>del test</w:t>
      </w:r>
      <w:proofErr w:type="gramEnd"/>
      <w:r w:rsidRPr="00E27DF4">
        <w:rPr>
          <w:i w:val="0"/>
          <w:iCs w:val="0"/>
          <w:color w:val="auto"/>
          <w:sz w:val="20"/>
          <w:szCs w:val="20"/>
        </w:rPr>
        <w:t xml:space="preserve"> de alcoholemia, (c) estado meteorológico y (d) tipo de accidente. </w:t>
      </w:r>
    </w:p>
    <w:p w14:paraId="6120CE9D" w14:textId="045C71C9" w:rsidR="00E27DF4" w:rsidRPr="00E27DF4" w:rsidRDefault="00E27DF4" w:rsidP="00E27DF4">
      <w:r w:rsidRPr="00E27DF4">
        <w:lastRenderedPageBreak/>
        <w:t xml:space="preserve"> La proporción de accidentes según el tipo de vehículo (cinco categorías más frecuentes) se ilustra en la </w:t>
      </w:r>
      <w:r w:rsidRPr="00E27DF4">
        <w:rPr>
          <w:b/>
          <w:bCs/>
        </w:rPr>
        <w:t>Figura 4a</w:t>
      </w:r>
      <w:r w:rsidRPr="00E27DF4">
        <w:t xml:space="preserve"> mediante un diagrama de tipo </w:t>
      </w:r>
      <w:proofErr w:type="spellStart"/>
      <w:r w:rsidRPr="00E27DF4">
        <w:rPr>
          <w:i/>
          <w:iCs/>
        </w:rPr>
        <w:t>treemap</w:t>
      </w:r>
      <w:proofErr w:type="spellEnd"/>
      <w:r w:rsidRPr="00E27DF4">
        <w:t xml:space="preserve">. Como era de esperar, el turismo es el vehículo más frecuentemente implicado, lo que refleja que la movilidad urbana particular constituye el principal escenario de riesgo. En segundo y tercer lugar se sitúan las motocicletas de distinta cilindrada (hasta y más de 125 </w:t>
      </w:r>
      <w:proofErr w:type="spellStart"/>
      <w:r w:rsidRPr="00E27DF4">
        <w:t>cc</w:t>
      </w:r>
      <w:proofErr w:type="spellEnd"/>
      <w:r w:rsidRPr="00E27DF4">
        <w:t>), con más de 4.400 accidentes en conjunto, lo que representa una proporción considerable. Este resultado sugiere que, aunque menos numerosas que los turismos, las motocicletas presentan una alta exposición al riesgo, por lo que deben ser consideradas de forma prioritaria en las políticas de seguridad vial. Aunque en menor medida, los vehículos de transporte, como furgonetas y camiones rígidos, también aparecen entre los cinco tipos de vehículo más implicados, lo que indica que la logística urbana contribuye de manera relevante a la siniestralidad, especialmente en zonas de carga, reparto y maniobras.</w:t>
      </w:r>
    </w:p>
    <w:p w14:paraId="7D9D8F8C" w14:textId="277B7BC5" w:rsidR="005F1EBB" w:rsidRPr="000A1305" w:rsidRDefault="00E27DF4" w:rsidP="000A1305">
      <w:r w:rsidRPr="00E27DF4">
        <w:t xml:space="preserve">En relación con </w:t>
      </w:r>
      <w:proofErr w:type="gramStart"/>
      <w:r w:rsidRPr="00E27DF4">
        <w:t>el test</w:t>
      </w:r>
      <w:proofErr w:type="gramEnd"/>
      <w:r w:rsidRPr="00E27DF4">
        <w:t xml:space="preserve"> de alcoholemia (</w:t>
      </w:r>
      <w:r w:rsidRPr="00E27DF4">
        <w:rPr>
          <w:b/>
          <w:bCs/>
        </w:rPr>
        <w:t>Figura 4b</w:t>
      </w:r>
      <w:r w:rsidRPr="00E27DF4">
        <w:t>), el 96 % de los conductores implicados dio resultado negativo, lo que indica que la mayoría de los accidentes intr</w:t>
      </w:r>
      <w:r>
        <w:t>a</w:t>
      </w:r>
      <w:r w:rsidRPr="00E27DF4">
        <w:t>urbanos no están directamente asociados al consumo de alcohol. No obstante, el 4 % de conductores con resultado positivo constituye una proporción no despreciable, cuya reducción resulta prioritaria, dado que el consumo de alcohol suele estar asociado a una mayor gravedad de las lesiones. Respecto a las condiciones meteorológicas (</w:t>
      </w:r>
      <w:r w:rsidRPr="00E27DF4">
        <w:rPr>
          <w:b/>
          <w:bCs/>
        </w:rPr>
        <w:t>Figura 4c</w:t>
      </w:r>
      <w:r w:rsidRPr="00E27DF4">
        <w:t xml:space="preserve">), la mayoría de los accidentes (15.206 expedientes, 85 %) se producen con cielo despejado, lo cual es coherente con el hecho de que esta es la condición meteorológica más habitual en Madrid. El 15 % restante de los accidentes se concentra en condiciones adversas, principalmente lluvia (débil e intensa, en torno al 10 %) y niebla (5 %). Aunque menos frecuentes, estas condiciones pueden representar un factor de riesgo adicional, especialmente para usuarios vulnerables como motociclistas y peatones. Finalmente, según la </w:t>
      </w:r>
      <w:r w:rsidRPr="00E27DF4">
        <w:rPr>
          <w:b/>
          <w:bCs/>
        </w:rPr>
        <w:t>Figura 4d</w:t>
      </w:r>
      <w:r w:rsidRPr="00E27DF4">
        <w:t xml:space="preserve">, los tipos de accidente más frecuentes son la colisión </w:t>
      </w:r>
      <w:proofErr w:type="spellStart"/>
      <w:r w:rsidRPr="00E27DF4">
        <w:t>fronto</w:t>
      </w:r>
      <w:proofErr w:type="spellEnd"/>
      <w:r w:rsidRPr="00E27DF4">
        <w:t>-lateral, el alcance y la colisión lateral, que en conjunto acumulan aproximadamente el 62 % del total de accidentes. Dada la especial vulnerabilidad de determinados usuarios, resulta destacable el porcentaje de atropellos (9,12 %, 1.887 casos), una tipología de accidente cuya reducción debería constituir un objetivo prioritario en las estrategias de seguridad vial</w:t>
      </w:r>
      <w:r w:rsidR="005F1EBB">
        <w:t>.</w:t>
      </w:r>
    </w:p>
    <w:p w14:paraId="764361AA" w14:textId="555BA75D" w:rsidR="000A534D" w:rsidRDefault="000A534D" w:rsidP="000A534D">
      <w:pPr>
        <w:pStyle w:val="Ttulo3"/>
      </w:pPr>
      <w:r>
        <w:t>3.1.5 Gravedad del accidente</w:t>
      </w:r>
    </w:p>
    <w:p w14:paraId="6D8D258D" w14:textId="77777777" w:rsidR="003C2D5A" w:rsidRDefault="005F1EBB" w:rsidP="00E27DF4">
      <w:r w:rsidRPr="005F1EBB">
        <w:t xml:space="preserve">La </w:t>
      </w:r>
      <w:r w:rsidRPr="007F3A6A">
        <w:rPr>
          <w:b/>
          <w:bCs/>
        </w:rPr>
        <w:t>Figura 5</w:t>
      </w:r>
      <w:r w:rsidRPr="005F1EBB">
        <w:t xml:space="preserve"> muestra la frecuencia de accidentes según la lesividad de las personas implicadas, siendo la escala de la </w:t>
      </w:r>
      <w:r w:rsidRPr="007F3A6A">
        <w:rPr>
          <w:b/>
          <w:bCs/>
        </w:rPr>
        <w:t xml:space="preserve">Figura 5a </w:t>
      </w:r>
      <w:r w:rsidRPr="005F1EBB">
        <w:t xml:space="preserve">logarítmica para facilitar la visualización de las categorías menos frecuentes. </w:t>
      </w:r>
    </w:p>
    <w:p w14:paraId="17E184DD" w14:textId="77777777" w:rsidR="003C2D5A" w:rsidRDefault="003C2D5A" w:rsidP="003C2D5A">
      <w:pPr>
        <w:keepNext/>
      </w:pPr>
      <w:r>
        <w:rPr>
          <w:noProof/>
        </w:rPr>
        <w:lastRenderedPageBreak/>
        <w:drawing>
          <wp:inline distT="0" distB="0" distL="0" distR="0" wp14:anchorId="04B5405B" wp14:editId="3872A705">
            <wp:extent cx="5400040" cy="2679700"/>
            <wp:effectExtent l="0" t="0" r="0" b="6350"/>
            <wp:docPr id="1734152136"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52136" name="Imagen 6" descr="Gráfico&#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5400040" cy="2679700"/>
                    </a:xfrm>
                    <a:prstGeom prst="rect">
                      <a:avLst/>
                    </a:prstGeom>
                  </pic:spPr>
                </pic:pic>
              </a:graphicData>
            </a:graphic>
          </wp:inline>
        </w:drawing>
      </w:r>
    </w:p>
    <w:p w14:paraId="41B2D57F" w14:textId="77777777" w:rsidR="003C2D5A" w:rsidRPr="005F1EBB" w:rsidRDefault="003C2D5A" w:rsidP="003C2D5A">
      <w:pPr>
        <w:pStyle w:val="Descripcin"/>
        <w:jc w:val="center"/>
        <w:rPr>
          <w:i w:val="0"/>
          <w:iCs w:val="0"/>
          <w:sz w:val="20"/>
          <w:szCs w:val="20"/>
        </w:rPr>
      </w:pPr>
      <w:r w:rsidRPr="005F1EBB">
        <w:rPr>
          <w:b/>
          <w:bCs/>
          <w:i w:val="0"/>
          <w:iCs w:val="0"/>
          <w:sz w:val="20"/>
          <w:szCs w:val="20"/>
        </w:rPr>
        <w:t xml:space="preserve">Figura </w:t>
      </w:r>
      <w:r w:rsidRPr="005F1EBB">
        <w:rPr>
          <w:b/>
          <w:bCs/>
          <w:i w:val="0"/>
          <w:iCs w:val="0"/>
          <w:sz w:val="20"/>
          <w:szCs w:val="20"/>
        </w:rPr>
        <w:fldChar w:fldCharType="begin"/>
      </w:r>
      <w:r w:rsidRPr="005F1EBB">
        <w:rPr>
          <w:b/>
          <w:bCs/>
          <w:i w:val="0"/>
          <w:iCs w:val="0"/>
          <w:sz w:val="20"/>
          <w:szCs w:val="20"/>
        </w:rPr>
        <w:instrText xml:space="preserve"> SEQ Figura \* ARABIC </w:instrText>
      </w:r>
      <w:r w:rsidRPr="005F1EBB">
        <w:rPr>
          <w:b/>
          <w:bCs/>
          <w:i w:val="0"/>
          <w:iCs w:val="0"/>
          <w:sz w:val="20"/>
          <w:szCs w:val="20"/>
        </w:rPr>
        <w:fldChar w:fldCharType="separate"/>
      </w:r>
      <w:r w:rsidRPr="005F1EBB">
        <w:rPr>
          <w:b/>
          <w:bCs/>
          <w:i w:val="0"/>
          <w:iCs w:val="0"/>
          <w:noProof/>
          <w:sz w:val="20"/>
          <w:szCs w:val="20"/>
        </w:rPr>
        <w:t>5</w:t>
      </w:r>
      <w:r w:rsidRPr="005F1EBB">
        <w:rPr>
          <w:b/>
          <w:bCs/>
          <w:i w:val="0"/>
          <w:iCs w:val="0"/>
          <w:sz w:val="20"/>
          <w:szCs w:val="20"/>
        </w:rPr>
        <w:fldChar w:fldCharType="end"/>
      </w:r>
      <w:r w:rsidRPr="005F1EBB">
        <w:rPr>
          <w:b/>
          <w:bCs/>
          <w:i w:val="0"/>
          <w:iCs w:val="0"/>
          <w:sz w:val="20"/>
          <w:szCs w:val="20"/>
        </w:rPr>
        <w:t>.</w:t>
      </w:r>
      <w:r w:rsidRPr="005F1EBB">
        <w:rPr>
          <w:i w:val="0"/>
          <w:iCs w:val="0"/>
          <w:sz w:val="20"/>
          <w:szCs w:val="20"/>
        </w:rPr>
        <w:t xml:space="preserve"> Frecuencia</w:t>
      </w:r>
      <w:r>
        <w:rPr>
          <w:i w:val="0"/>
          <w:iCs w:val="0"/>
          <w:sz w:val="20"/>
          <w:szCs w:val="20"/>
        </w:rPr>
        <w:t>s</w:t>
      </w:r>
      <w:r w:rsidRPr="005F1EBB">
        <w:rPr>
          <w:i w:val="0"/>
          <w:iCs w:val="0"/>
          <w:sz w:val="20"/>
          <w:szCs w:val="20"/>
        </w:rPr>
        <w:t xml:space="preserve"> de accidentes </w:t>
      </w:r>
      <w:r>
        <w:rPr>
          <w:i w:val="0"/>
          <w:iCs w:val="0"/>
          <w:sz w:val="20"/>
          <w:szCs w:val="20"/>
        </w:rPr>
        <w:t xml:space="preserve">(a) absolutas y (b) relativas </w:t>
      </w:r>
      <w:r w:rsidRPr="005F1EBB">
        <w:rPr>
          <w:i w:val="0"/>
          <w:iCs w:val="0"/>
          <w:sz w:val="20"/>
          <w:szCs w:val="20"/>
        </w:rPr>
        <w:t xml:space="preserve">por </w:t>
      </w:r>
      <w:r>
        <w:rPr>
          <w:i w:val="0"/>
          <w:iCs w:val="0"/>
          <w:sz w:val="20"/>
          <w:szCs w:val="20"/>
        </w:rPr>
        <w:t xml:space="preserve">grado de </w:t>
      </w:r>
      <w:r w:rsidRPr="005F1EBB">
        <w:rPr>
          <w:i w:val="0"/>
          <w:iCs w:val="0"/>
          <w:sz w:val="20"/>
          <w:szCs w:val="20"/>
        </w:rPr>
        <w:t>lesividad</w:t>
      </w:r>
      <w:r>
        <w:rPr>
          <w:i w:val="0"/>
          <w:iCs w:val="0"/>
          <w:sz w:val="20"/>
          <w:szCs w:val="20"/>
        </w:rPr>
        <w:t>.</w:t>
      </w:r>
    </w:p>
    <w:p w14:paraId="57CBF11A" w14:textId="77777777" w:rsidR="003C2D5A" w:rsidRDefault="003C2D5A" w:rsidP="00E27DF4"/>
    <w:p w14:paraId="4124C56F" w14:textId="5FB06A41" w:rsidR="005F1EBB" w:rsidRPr="005F1EBB" w:rsidRDefault="005F1EBB" w:rsidP="00E27DF4">
      <w:r w:rsidRPr="005F1EBB">
        <w:t xml:space="preserve">Se observa que en la mayoría de los accidentes las personas implicadas no requirieron asistencia sanitaria, lo que indica que la mayoría de los accidentes registrados fueron </w:t>
      </w:r>
      <w:r>
        <w:t xml:space="preserve">muy </w:t>
      </w:r>
      <w:r w:rsidRPr="005F1EBB">
        <w:t>leves o sin consecuencias físicas aparentes. No obstante, esto no excluye la posibilidad de impactos psicológicos o daños materiales derivados del accidente.</w:t>
      </w:r>
      <w:ins w:id="0" w:author="Adrian Quindimil Rengel" w:date="2026-01-08T09:45:00Z" w16du:dateUtc="2026-01-08T08:45:00Z">
        <w:r w:rsidR="005B0A32">
          <w:t xml:space="preserve"> </w:t>
        </w:r>
      </w:ins>
      <w:r w:rsidRPr="005F1EBB">
        <w:t>Por otra parte, menos de una quinta parte de los implicados (24 %) presentó lesiones leves, mientras que alrededor del 1 % sufrió lesiones graves, y se registraron 29 fallecimientos. Aunque estas cifras son numéricamente bajas, representan casos críticos desde el punto de vista de la seguridad vial, y su análisis es fundamental para la planificación de medidas preventivas, especialmente en las zonas o tipos de accidente donde se concentran.</w:t>
      </w:r>
    </w:p>
    <w:p w14:paraId="5E0C487B" w14:textId="77777777" w:rsidR="00E27DF4" w:rsidRDefault="00E27DF4" w:rsidP="000A534D"/>
    <w:p w14:paraId="26583088" w14:textId="38308230" w:rsidR="000A534D" w:rsidRDefault="000A534D" w:rsidP="000A534D">
      <w:pPr>
        <w:pStyle w:val="Ttulo2"/>
      </w:pPr>
      <w:r>
        <w:t>3.2 Análisis bivariante</w:t>
      </w:r>
    </w:p>
    <w:p w14:paraId="6AF488EE" w14:textId="77777777" w:rsidR="000A534D" w:rsidRDefault="000A534D" w:rsidP="000A534D"/>
    <w:p w14:paraId="4235F092" w14:textId="77777777" w:rsidR="000A534D" w:rsidRDefault="000A534D" w:rsidP="000A534D">
      <w:pPr>
        <w:pStyle w:val="Ttulo1"/>
      </w:pPr>
      <w:r>
        <w:t>4. Conclusiones y principales hallazgos</w:t>
      </w:r>
    </w:p>
    <w:p w14:paraId="57C1D0B9" w14:textId="77777777" w:rsidR="009777C8" w:rsidRPr="009777C8" w:rsidRDefault="009777C8" w:rsidP="009777C8"/>
    <w:p w14:paraId="2A5AF046" w14:textId="12882B1D" w:rsidR="000A534D" w:rsidRDefault="000A534D" w:rsidP="000A534D">
      <w:pPr>
        <w:pStyle w:val="Ttulo2"/>
      </w:pPr>
      <w:r>
        <w:t>4.1 Verificación de hipótesis</w:t>
      </w:r>
    </w:p>
    <w:p w14:paraId="7DC08218" w14:textId="77777777" w:rsidR="000A534D" w:rsidRDefault="000A534D" w:rsidP="000A534D"/>
    <w:p w14:paraId="27557235" w14:textId="69E85934" w:rsidR="000A534D" w:rsidRDefault="000A534D" w:rsidP="000A534D">
      <w:pPr>
        <w:pStyle w:val="Ttulo1"/>
      </w:pPr>
      <w:r>
        <w:t xml:space="preserve">5. Líneas futuras </w:t>
      </w:r>
    </w:p>
    <w:p w14:paraId="519F3A6D" w14:textId="108308B4" w:rsidR="00EB0CD1" w:rsidRDefault="00EB0CD1" w:rsidP="004F0329"/>
    <w:p w14:paraId="0DF19312" w14:textId="7FC5B41B" w:rsidR="00EB0CD1" w:rsidRDefault="00EB0CD1">
      <w:pPr>
        <w:spacing w:line="259" w:lineRule="auto"/>
        <w:jc w:val="left"/>
      </w:pPr>
      <w:r>
        <w:br w:type="page"/>
      </w:r>
    </w:p>
    <w:p w14:paraId="610FF4C5" w14:textId="77777777" w:rsidR="00EB0CD1" w:rsidRDefault="00EB0CD1" w:rsidP="00EB0CD1">
      <w:pPr>
        <w:pStyle w:val="Ttulo2"/>
      </w:pPr>
      <w:r>
        <w:lastRenderedPageBreak/>
        <w:t>3.2 Análisis bivariante</w:t>
      </w:r>
    </w:p>
    <w:p w14:paraId="6EC0C900" w14:textId="77777777" w:rsidR="00EB0CD1" w:rsidRPr="00637C18" w:rsidRDefault="00EB0CD1" w:rsidP="00EB0CD1">
      <w:r>
        <w:t>La estructura seguida para el análisis bivariante ha sido primero realizar una visualización cruzando dos variables y a continuación el test Chi-cuadrado, para afirmar o negar la existencia de una relación estadísticamente significativa entre ambas variables.</w:t>
      </w:r>
    </w:p>
    <w:p w14:paraId="74EC09B2" w14:textId="27A30C65" w:rsidR="00EB0CD1" w:rsidRDefault="00EB0CD1" w:rsidP="00EB0CD1">
      <w:pPr>
        <w:pStyle w:val="Ttulo3"/>
        <w:numPr>
          <w:ilvl w:val="2"/>
          <w:numId w:val="25"/>
        </w:numPr>
      </w:pPr>
      <w:r>
        <w:t>Análisis temporal</w:t>
      </w:r>
    </w:p>
    <w:p w14:paraId="1E3CE5E1" w14:textId="0FDA9617" w:rsidR="00EB0CD1" w:rsidRDefault="00DC0A61" w:rsidP="00DC0A61">
      <w:r>
        <w:t>Se analiza la distribución de las franjas horarias del día en los positivos y negativos de alcohol de conductores,</w:t>
      </w:r>
      <w:r w:rsidR="00EB0CD1">
        <w:t xml:space="preserve"> considerando un único accidente por expediente según el siguiente criterio: si dentro de un expediente hay involucrado más de un conductor y alguno dio positivo, cuenta como positivo y si todos dieron negativo, se considera negativo.</w:t>
      </w:r>
    </w:p>
    <w:p w14:paraId="55A7397E" w14:textId="77777777" w:rsidR="00EB0CD1" w:rsidRDefault="00EB0CD1" w:rsidP="00EB0CD1">
      <w:pPr>
        <w:keepNext/>
        <w:jc w:val="center"/>
      </w:pPr>
      <w:r>
        <w:rPr>
          <w:noProof/>
        </w:rPr>
        <w:drawing>
          <wp:inline distT="0" distB="0" distL="0" distR="0" wp14:anchorId="7DB144A2" wp14:editId="5F63F522">
            <wp:extent cx="4108450" cy="2719070"/>
            <wp:effectExtent l="0" t="0" r="6350" b="5080"/>
            <wp:docPr id="13286807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80710" name="Imagen 12"/>
                    <pic:cNvPicPr>
                      <a:picLocks noChangeAspect="1" noChangeArrowheads="1"/>
                    </pic:cNvPicPr>
                  </pic:nvPicPr>
                  <pic:blipFill rotWithShape="1">
                    <a:blip r:embed="rId10">
                      <a:extLst>
                        <a:ext uri="{28A0092B-C50C-407E-A947-70E740481C1C}">
                          <a14:useLocalDpi xmlns:a14="http://schemas.microsoft.com/office/drawing/2010/main" val="0"/>
                        </a:ext>
                      </a:extLst>
                    </a:blip>
                    <a:srcRect l="1127" r="8215"/>
                    <a:stretch>
                      <a:fillRect/>
                    </a:stretch>
                  </pic:blipFill>
                  <pic:spPr bwMode="auto">
                    <a:xfrm>
                      <a:off x="0" y="0"/>
                      <a:ext cx="4109254" cy="2719602"/>
                    </a:xfrm>
                    <a:prstGeom prst="rect">
                      <a:avLst/>
                    </a:prstGeom>
                    <a:noFill/>
                    <a:ln>
                      <a:noFill/>
                    </a:ln>
                    <a:extLst>
                      <a:ext uri="{53640926-AAD7-44D8-BBD7-CCE9431645EC}">
                        <a14:shadowObscured xmlns:a14="http://schemas.microsoft.com/office/drawing/2010/main"/>
                      </a:ext>
                    </a:extLst>
                  </pic:spPr>
                </pic:pic>
              </a:graphicData>
            </a:graphic>
          </wp:inline>
        </w:drawing>
      </w:r>
    </w:p>
    <w:p w14:paraId="07544D25" w14:textId="25B18E03" w:rsidR="00EB0CD1" w:rsidRDefault="00EB0CD1" w:rsidP="00EB0CD1">
      <w:pPr>
        <w:pStyle w:val="Descripcin"/>
        <w:jc w:val="center"/>
      </w:pPr>
      <w:r>
        <w:t xml:space="preserve">Ilustración </w:t>
      </w:r>
      <w:fldSimple w:instr=" SEQ Ilustración \* ARABIC ">
        <w:r w:rsidR="00CA2005">
          <w:rPr>
            <w:noProof/>
          </w:rPr>
          <w:t>1</w:t>
        </w:r>
      </w:fldSimple>
      <w:r>
        <w:t>: Alcohol del conductor por franja horaria</w:t>
      </w:r>
    </w:p>
    <w:p w14:paraId="08CACCB4" w14:textId="331928B7" w:rsidR="00EB0CD1" w:rsidRPr="00E77838" w:rsidRDefault="00EB0CD1" w:rsidP="00EB0CD1">
      <w:pPr>
        <w:pStyle w:val="Descripcin"/>
      </w:pPr>
      <w:r w:rsidRPr="00C342F4">
        <w:rPr>
          <w:i w:val="0"/>
          <w:iCs w:val="0"/>
          <w:color w:val="auto"/>
          <w:sz w:val="22"/>
          <w:szCs w:val="22"/>
        </w:rPr>
        <w:t>En la</w:t>
      </w:r>
      <w:r>
        <w:t xml:space="preserve"> </w:t>
      </w:r>
      <w:r w:rsidRPr="006662E9">
        <w:rPr>
          <w:sz w:val="22"/>
          <w:szCs w:val="22"/>
        </w:rPr>
        <w:t>Ilustración 1</w:t>
      </w:r>
      <w:r w:rsidRPr="006662E9">
        <w:rPr>
          <w:i w:val="0"/>
          <w:iCs w:val="0"/>
          <w:color w:val="auto"/>
          <w:sz w:val="28"/>
          <w:szCs w:val="28"/>
        </w:rPr>
        <w:t xml:space="preserve"> </w:t>
      </w:r>
      <w:r>
        <w:rPr>
          <w:i w:val="0"/>
          <w:iCs w:val="0"/>
          <w:color w:val="auto"/>
          <w:sz w:val="22"/>
          <w:szCs w:val="22"/>
        </w:rPr>
        <w:t>se observa que l</w:t>
      </w:r>
      <w:r w:rsidRPr="00C342F4">
        <w:rPr>
          <w:i w:val="0"/>
          <w:iCs w:val="0"/>
          <w:color w:val="auto"/>
          <w:sz w:val="22"/>
          <w:szCs w:val="22"/>
        </w:rPr>
        <w:t>os accidentes con alcohol positivo se concentran en Madrugada y Noche, representando un 71</w:t>
      </w:r>
      <w:r w:rsidR="008F7429">
        <w:rPr>
          <w:i w:val="0"/>
          <w:iCs w:val="0"/>
          <w:color w:val="auto"/>
          <w:sz w:val="22"/>
          <w:szCs w:val="22"/>
        </w:rPr>
        <w:t>,</w:t>
      </w:r>
      <w:r w:rsidRPr="00C342F4">
        <w:rPr>
          <w:i w:val="0"/>
          <w:iCs w:val="0"/>
          <w:color w:val="auto"/>
          <w:sz w:val="22"/>
          <w:szCs w:val="22"/>
        </w:rPr>
        <w:t xml:space="preserve">5%. </w:t>
      </w:r>
      <w:r>
        <w:rPr>
          <w:i w:val="0"/>
          <w:iCs w:val="0"/>
          <w:color w:val="auto"/>
          <w:sz w:val="22"/>
          <w:szCs w:val="22"/>
        </w:rPr>
        <w:t xml:space="preserve"> En cambio, los accidentes con alcohol negativo se concentran especialmente durante la tarde (posible causa: actividad laboral). Al realizar el test se confirma que</w:t>
      </w:r>
      <w:r w:rsidRPr="00E77838">
        <w:rPr>
          <w:i w:val="0"/>
          <w:iCs w:val="0"/>
          <w:color w:val="auto"/>
          <w:sz w:val="22"/>
          <w:szCs w:val="22"/>
        </w:rPr>
        <w:t xml:space="preserve"> </w:t>
      </w:r>
      <w:r>
        <w:rPr>
          <w:i w:val="0"/>
          <w:iCs w:val="0"/>
          <w:color w:val="auto"/>
          <w:sz w:val="22"/>
          <w:szCs w:val="22"/>
        </w:rPr>
        <w:t>e</w:t>
      </w:r>
      <w:r w:rsidRPr="00E77838">
        <w:rPr>
          <w:i w:val="0"/>
          <w:iCs w:val="0"/>
          <w:color w:val="auto"/>
          <w:sz w:val="22"/>
          <w:szCs w:val="22"/>
        </w:rPr>
        <w:t xml:space="preserve">xiste una </w:t>
      </w:r>
      <w:r>
        <w:rPr>
          <w:i w:val="0"/>
          <w:iCs w:val="0"/>
          <w:color w:val="auto"/>
          <w:sz w:val="22"/>
          <w:szCs w:val="22"/>
        </w:rPr>
        <w:t>relación</w:t>
      </w:r>
      <w:r w:rsidRPr="00E77838">
        <w:rPr>
          <w:i w:val="0"/>
          <w:iCs w:val="0"/>
          <w:color w:val="auto"/>
          <w:sz w:val="22"/>
          <w:szCs w:val="22"/>
        </w:rPr>
        <w:t xml:space="preserve"> estadísticamente significativa entre la franja horaria y el resultado de alcohol del accidente</w:t>
      </w:r>
      <w:r>
        <w:rPr>
          <w:i w:val="0"/>
          <w:iCs w:val="0"/>
          <w:color w:val="auto"/>
          <w:sz w:val="22"/>
          <w:szCs w:val="22"/>
        </w:rPr>
        <w:t>. Como conclusión, l</w:t>
      </w:r>
      <w:r w:rsidRPr="00E77838">
        <w:rPr>
          <w:i w:val="0"/>
          <w:iCs w:val="0"/>
          <w:color w:val="auto"/>
          <w:sz w:val="22"/>
          <w:szCs w:val="22"/>
        </w:rPr>
        <w:t>a prevalencia de alcohol positivo en conductores varía significativamente según la hora del día.</w:t>
      </w:r>
    </w:p>
    <w:p w14:paraId="671BBA54" w14:textId="77777777" w:rsidR="00EB0CD1" w:rsidRPr="00C342F4" w:rsidRDefault="00EB0CD1" w:rsidP="00EB0CD1">
      <w:pPr>
        <w:pStyle w:val="Descripcin"/>
        <w:rPr>
          <w:i w:val="0"/>
          <w:iCs w:val="0"/>
          <w:color w:val="auto"/>
          <w:sz w:val="22"/>
          <w:szCs w:val="22"/>
        </w:rPr>
      </w:pPr>
      <w:r>
        <w:rPr>
          <w:i w:val="0"/>
          <w:iCs w:val="0"/>
          <w:color w:val="auto"/>
          <w:sz w:val="22"/>
          <w:szCs w:val="22"/>
        </w:rPr>
        <w:t>Más adelante se analiza si la franja horaria también afecta en la gravedad del accidente y si hay relación entre el alcohol y la lesividad.</w:t>
      </w:r>
    </w:p>
    <w:p w14:paraId="4F30C0D5" w14:textId="14481909" w:rsidR="00EB0CD1" w:rsidRDefault="00EB0CD1" w:rsidP="00EB0CD1">
      <w:pPr>
        <w:pStyle w:val="Ttulo3"/>
        <w:numPr>
          <w:ilvl w:val="2"/>
          <w:numId w:val="25"/>
        </w:numPr>
      </w:pPr>
      <w:r>
        <w:t>Análisis geográfico</w:t>
      </w:r>
    </w:p>
    <w:p w14:paraId="26078F13" w14:textId="7183E3AD" w:rsidR="00EB0CD1" w:rsidRDefault="00EB0CD1" w:rsidP="00EB0CD1">
      <w:r>
        <w:t xml:space="preserve">Se analiza cómo varían los tipos de accidentes más significativos entre los distintos distritos, considerando solo expedientes únicos, mediante un mapa de calor, que gracias a su escala de colores es posible identificar patrones territoriales, contrastes entre distritos y tipos de accidente que destacan por su frecuencia. Se puede apreciar que, en prácticamente todos los distritos, los accidentes que predominan son colisiones </w:t>
      </w:r>
      <w:proofErr w:type="spellStart"/>
      <w:r>
        <w:t>fronto</w:t>
      </w:r>
      <w:proofErr w:type="spellEnd"/>
      <w:r>
        <w:t xml:space="preserve">-lateral o por alcance. Cabe recordar que estos tipos están en el top 2 de tipos de accidentes con unas frecuencias relativas porcentuales de 24,3% y 21,8% respectivamente. Las colisiones laterales, con una proporción de 15,9%, también están muy presentes en casi todos los distritos. También se observa que en los distritos menos céntricos hay una proporción relativamente elevada de choques contra obstáculos fijos. Por otro </w:t>
      </w:r>
      <w:r>
        <w:lastRenderedPageBreak/>
        <w:t>lado, el Centro destaca en atropellos a personas o caídas, respecto al resto de distritos, lo que podría estar asociado una alta interacción peatonal.</w:t>
      </w:r>
    </w:p>
    <w:p w14:paraId="5B39D3A0" w14:textId="77777777" w:rsidR="00EB0CD1" w:rsidRDefault="00EB0CD1" w:rsidP="004C1072">
      <w:pPr>
        <w:keepNext/>
        <w:jc w:val="center"/>
      </w:pPr>
      <w:r>
        <w:rPr>
          <w:noProof/>
        </w:rPr>
        <w:drawing>
          <wp:inline distT="0" distB="0" distL="0" distR="0" wp14:anchorId="04D55476" wp14:editId="2578F0D4">
            <wp:extent cx="4972050" cy="2997200"/>
            <wp:effectExtent l="0" t="0" r="0" b="0"/>
            <wp:docPr id="186805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5560" name="Imagen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72" r="7904" b="1575"/>
                    <a:stretch>
                      <a:fillRect/>
                    </a:stretch>
                  </pic:blipFill>
                  <pic:spPr bwMode="auto">
                    <a:xfrm>
                      <a:off x="0" y="0"/>
                      <a:ext cx="4973220" cy="2997905"/>
                    </a:xfrm>
                    <a:prstGeom prst="rect">
                      <a:avLst/>
                    </a:prstGeom>
                    <a:noFill/>
                    <a:ln>
                      <a:noFill/>
                    </a:ln>
                    <a:extLst>
                      <a:ext uri="{53640926-AAD7-44D8-BBD7-CCE9431645EC}">
                        <a14:shadowObscured xmlns:a14="http://schemas.microsoft.com/office/drawing/2010/main"/>
                      </a:ext>
                    </a:extLst>
                  </pic:spPr>
                </pic:pic>
              </a:graphicData>
            </a:graphic>
          </wp:inline>
        </w:drawing>
      </w:r>
    </w:p>
    <w:p w14:paraId="59E011C8" w14:textId="05D45632" w:rsidR="00EB0CD1" w:rsidRDefault="00EB0CD1" w:rsidP="00EB0CD1">
      <w:pPr>
        <w:pStyle w:val="Descripcin"/>
        <w:jc w:val="center"/>
      </w:pPr>
      <w:r>
        <w:t xml:space="preserve">Ilustración </w:t>
      </w:r>
      <w:fldSimple w:instr=" SEQ Ilustración \* ARABIC ">
        <w:r w:rsidR="00CA2005">
          <w:rPr>
            <w:noProof/>
          </w:rPr>
          <w:t>2</w:t>
        </w:r>
      </w:fldSimple>
      <w:r>
        <w:t xml:space="preserve">: </w:t>
      </w:r>
      <w:r w:rsidR="00FC61E7">
        <w:t>Distritos por tipos de accidentes</w:t>
      </w:r>
    </w:p>
    <w:p w14:paraId="7602D5A4" w14:textId="77777777" w:rsidR="00EB0CD1" w:rsidRDefault="00EB0CD1" w:rsidP="00EB0CD1">
      <w:r w:rsidRPr="00C944E4">
        <w:t>El análisis revela que los tipos de accidente</w:t>
      </w:r>
      <w:r>
        <w:t>s</w:t>
      </w:r>
      <w:r w:rsidRPr="00C944E4">
        <w:t xml:space="preserve"> significativos varían sustancialmente entre distritos. Esta variación no es aleatoria: el test chi-cuadrado confirma una </w:t>
      </w:r>
      <w:r>
        <w:t>relación</w:t>
      </w:r>
      <w:r w:rsidRPr="00C944E4">
        <w:t xml:space="preserve"> estadísticamente significativa entre distrito y tipo de accidente (p</w:t>
      </w:r>
      <w:r>
        <w:t>-valor</w:t>
      </w:r>
      <w:r w:rsidRPr="00C944E4">
        <w:t xml:space="preserve"> &lt; 1e-100). Esto respalda la necesidad de estrategias de prevención diferenciadas por zona, adaptadas al perfil de siniestralidad local.</w:t>
      </w:r>
    </w:p>
    <w:p w14:paraId="2EED2753" w14:textId="4102FE41" w:rsidR="004C3022" w:rsidRDefault="004C3022" w:rsidP="004C3022">
      <w:pPr>
        <w:pStyle w:val="Ttulo3"/>
        <w:numPr>
          <w:ilvl w:val="2"/>
          <w:numId w:val="25"/>
        </w:numPr>
      </w:pPr>
      <w:r>
        <w:t>Análisis demográfico</w:t>
      </w:r>
    </w:p>
    <w:p w14:paraId="2DBAFE62" w14:textId="24A20030" w:rsidR="004C3022" w:rsidRDefault="004C3022" w:rsidP="004C3022">
      <w:r>
        <w:t>Se analiza la distribución</w:t>
      </w:r>
      <w:r w:rsidR="002C1231">
        <w:t xml:space="preserve"> de los rangos de edad de</w:t>
      </w:r>
      <w:r>
        <w:t xml:space="preserve"> los accidentes con alcohol positivo y negativo del conductor, de nuevo por accidentes únicos.</w:t>
      </w:r>
    </w:p>
    <w:p w14:paraId="22032732" w14:textId="5DD88727" w:rsidR="004C3022" w:rsidRPr="004C3022" w:rsidRDefault="004C3022" w:rsidP="004C3022">
      <w:pPr>
        <w:rPr>
          <w:sz w:val="2"/>
          <w:szCs w:val="2"/>
        </w:rPr>
      </w:pPr>
    </w:p>
    <w:p w14:paraId="6E037F7B" w14:textId="56C5BAD6" w:rsidR="004C3022" w:rsidRPr="00A455D5" w:rsidRDefault="004C3022" w:rsidP="004C3022">
      <w:r>
        <w:rPr>
          <w:noProof/>
        </w:rPr>
        <w:drawing>
          <wp:anchor distT="0" distB="0" distL="114300" distR="114300" simplePos="0" relativeHeight="251659264" behindDoc="0" locked="0" layoutInCell="1" allowOverlap="1" wp14:anchorId="4246AF98" wp14:editId="23728B49">
            <wp:simplePos x="0" y="0"/>
            <wp:positionH relativeFrom="margin">
              <wp:align>left</wp:align>
            </wp:positionH>
            <wp:positionV relativeFrom="paragraph">
              <wp:posOffset>22860</wp:posOffset>
            </wp:positionV>
            <wp:extent cx="3539490" cy="3082290"/>
            <wp:effectExtent l="0" t="0" r="3810" b="3810"/>
            <wp:wrapSquare wrapText="bothSides"/>
            <wp:docPr id="150779500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5005" name="Imagen 3"/>
                    <pic:cNvPicPr>
                      <a:picLocks noChangeAspect="1" noChangeArrowheads="1"/>
                    </pic:cNvPicPr>
                  </pic:nvPicPr>
                  <pic:blipFill>
                    <a:blip r:embed="rId12">
                      <a:extLst>
                        <a:ext uri="{28A0092B-C50C-407E-A947-70E740481C1C}">
                          <a14:useLocalDpi xmlns:a14="http://schemas.microsoft.com/office/drawing/2010/main" val="0"/>
                        </a:ext>
                      </a:extLst>
                    </a:blip>
                    <a:srcRect l="2156" r="2156"/>
                    <a:stretch>
                      <a:fillRect/>
                    </a:stretch>
                  </pic:blipFill>
                  <pic:spPr bwMode="auto">
                    <a:xfrm>
                      <a:off x="0" y="0"/>
                      <a:ext cx="3539644" cy="3082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En el análisis univariante se ha concluido que los rangos de 25 a 54 años, concentran la mayor proporción de conductores en general. Por tanto, es coherente que en el mapa de calor estos rangos acumulen los valores más altos tanto en positivos como en negativos.      </w:t>
      </w:r>
    </w:p>
    <w:p w14:paraId="04CF7CDD" w14:textId="406A8FDF" w:rsidR="004C3022" w:rsidRDefault="004C3022" w:rsidP="004C3022">
      <w:r>
        <w:rPr>
          <w:noProof/>
        </w:rPr>
        <mc:AlternateContent>
          <mc:Choice Requires="wps">
            <w:drawing>
              <wp:anchor distT="0" distB="0" distL="114300" distR="114300" simplePos="0" relativeHeight="251661312" behindDoc="0" locked="0" layoutInCell="1" allowOverlap="1" wp14:anchorId="390D067C" wp14:editId="49273938">
                <wp:simplePos x="0" y="0"/>
                <wp:positionH relativeFrom="margin">
                  <wp:align>left</wp:align>
                </wp:positionH>
                <wp:positionV relativeFrom="paragraph">
                  <wp:posOffset>1257209</wp:posOffset>
                </wp:positionV>
                <wp:extent cx="3368675" cy="635"/>
                <wp:effectExtent l="0" t="0" r="3175" b="0"/>
                <wp:wrapSquare wrapText="bothSides"/>
                <wp:docPr id="1366482321" name="Cuadro de texto 1"/>
                <wp:cNvGraphicFramePr/>
                <a:graphic xmlns:a="http://schemas.openxmlformats.org/drawingml/2006/main">
                  <a:graphicData uri="http://schemas.microsoft.com/office/word/2010/wordprocessingShape">
                    <wps:wsp>
                      <wps:cNvSpPr txBox="1"/>
                      <wps:spPr>
                        <a:xfrm>
                          <a:off x="0" y="0"/>
                          <a:ext cx="3368675" cy="635"/>
                        </a:xfrm>
                        <a:prstGeom prst="rect">
                          <a:avLst/>
                        </a:prstGeom>
                        <a:solidFill>
                          <a:prstClr val="white"/>
                        </a:solidFill>
                        <a:ln>
                          <a:noFill/>
                        </a:ln>
                      </wps:spPr>
                      <wps:txbx>
                        <w:txbxContent>
                          <w:p w14:paraId="67E82082" w14:textId="4705BA8B" w:rsidR="004C3022" w:rsidRPr="00A0056B" w:rsidRDefault="004C3022" w:rsidP="004C3022">
                            <w:pPr>
                              <w:pStyle w:val="Descripcin"/>
                              <w:jc w:val="center"/>
                              <w:rPr>
                                <w:noProof/>
                                <w:sz w:val="22"/>
                                <w:szCs w:val="22"/>
                              </w:rPr>
                            </w:pPr>
                            <w:r>
                              <w:t xml:space="preserve">Ilustración </w:t>
                            </w:r>
                            <w:fldSimple w:instr=" SEQ Ilustración \* ARABIC ">
                              <w:r w:rsidR="00CA2005">
                                <w:rPr>
                                  <w:noProof/>
                                </w:rPr>
                                <w:t>3</w:t>
                              </w:r>
                            </w:fldSimple>
                            <w:r>
                              <w:t>: Alcohol del conductor por rango de edad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90D067C" id="_x0000_t202" coordsize="21600,21600" o:spt="202" path="m,l,21600r21600,l21600,xe">
                <v:stroke joinstyle="miter"/>
                <v:path gradientshapeok="t" o:connecttype="rect"/>
              </v:shapetype>
              <v:shape id="Cuadro de texto 1" o:spid="_x0000_s1026" type="#_x0000_t202" style="position:absolute;left:0;text-align:left;margin-left:0;margin-top:99pt;width:265.25pt;height:.05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" stroked="f">
                <v:textbox style="mso-fit-shape-to-text:t" inset="0,0,0,0">
                  <w:txbxContent>
                    <w:p w14:paraId="67E82082" w14:textId="4705BA8B" w:rsidR="004C3022" w:rsidRPr="00A0056B" w:rsidRDefault="004C3022" w:rsidP="004C3022">
                      <w:pPr>
                        <w:pStyle w:val="Descripcin"/>
                        <w:jc w:val="center"/>
                        <w:rPr>
                          <w:noProof/>
                          <w:sz w:val="22"/>
                          <w:szCs w:val="22"/>
                        </w:rPr>
                      </w:pPr>
                      <w:r>
                        <w:t xml:space="preserve">Ilustración </w:t>
                      </w:r>
                      <w:fldSimple w:instr=" SEQ Ilustración \* ARABIC ">
                        <w:r w:rsidR="00CA2005">
                          <w:rPr>
                            <w:noProof/>
                          </w:rPr>
                          <w:t>3</w:t>
                        </w:r>
                      </w:fldSimple>
                      <w:r>
                        <w:t>: Alcohol del conductor por rango de edad</w:t>
                      </w:r>
                    </w:p>
                  </w:txbxContent>
                </v:textbox>
                <w10:wrap type="square" anchorx="margin"/>
              </v:shape>
            </w:pict>
          </mc:Fallback>
        </mc:AlternateContent>
      </w:r>
      <w:r>
        <w:t xml:space="preserve">Hasta los 39 años, los valores de positivos son mayores que los negativos y el máximo de positivos se encuentra en el rango de 25 a 29. A partir de los 55 años, los positivos descienden de forma </w:t>
      </w:r>
      <w:r>
        <w:lastRenderedPageBreak/>
        <w:t>progresiva. Por tanto, se observa que hay una mayor presencia de alcohol en los jóvenes-adultos.</w:t>
      </w:r>
    </w:p>
    <w:p w14:paraId="45170D55" w14:textId="77777777" w:rsidR="004C3022" w:rsidRDefault="004C3022" w:rsidP="004C3022">
      <w:r w:rsidRPr="00107ECE">
        <w:t xml:space="preserve">El test </w:t>
      </w:r>
      <w:r>
        <w:t>C</w:t>
      </w:r>
      <w:r w:rsidRPr="00107ECE">
        <w:t>hi</w:t>
      </w:r>
      <w:r w:rsidRPr="00107ECE">
        <w:noBreakHyphen/>
        <w:t xml:space="preserve">cuadrado revela una </w:t>
      </w:r>
      <w:r>
        <w:t>relación</w:t>
      </w:r>
      <w:r w:rsidRPr="00107ECE">
        <w:t xml:space="preserve"> estadísticamente significativa entre el rango de edad y el resultado de alcohol en accidentes (p</w:t>
      </w:r>
      <w:r>
        <w:t>-valor</w:t>
      </w:r>
      <w:r w:rsidRPr="00107ECE">
        <w:t xml:space="preserve"> </w:t>
      </w:r>
      <w:r>
        <w:t>&lt;</w:t>
      </w:r>
      <w:r w:rsidRPr="00107ECE">
        <w:t>&lt; 0.000</w:t>
      </w:r>
      <w:r>
        <w:t>1</w:t>
      </w:r>
      <w:r w:rsidRPr="00107ECE">
        <w:t>)</w:t>
      </w:r>
      <w:r>
        <w:t>, lo que indica</w:t>
      </w:r>
      <w:r w:rsidRPr="00107ECE">
        <w:t xml:space="preserve"> que el patrón de edades en accidentes con alcohol positivo es diferente al de los negativos</w:t>
      </w:r>
      <w:r>
        <w:t>.</w:t>
      </w:r>
    </w:p>
    <w:p w14:paraId="1497A2D2" w14:textId="1C8776FC" w:rsidR="008F7429" w:rsidRPr="00DF6F64" w:rsidRDefault="007C09CC" w:rsidP="008F7429">
      <w:r>
        <w:t>A continuación, se analiza la distribución del grado de lesividad según si la persona es un conductor, un pasajero o un peatón.</w:t>
      </w:r>
      <w:r w:rsidR="008F7429">
        <w:t xml:space="preserve"> Para los siguientes dos análisis l</w:t>
      </w:r>
      <w:r w:rsidR="008F7429" w:rsidRPr="00AF0372">
        <w:t xml:space="preserve">a categoría “Fallecido” se ha excluido porque su frecuencia es extremadamente baja (solo 29 casos), </w:t>
      </w:r>
      <w:r w:rsidR="008F7429">
        <w:t>lo que invalida el test Chi-cuadrado al generar más del 20% de valores de frecuencias esperadas inferiores a 5, o generar valores menores que 1. De esta forma</w:t>
      </w:r>
      <w:r w:rsidR="008F7429" w:rsidRPr="00DF6F64">
        <w:t xml:space="preserve"> se garantiza que las frecuencias esperadas sean adecuadas</w:t>
      </w:r>
      <w:r w:rsidR="008F7429">
        <w:t xml:space="preserve"> y</w:t>
      </w:r>
      <w:r w:rsidR="008F7429" w:rsidRPr="00DF6F64">
        <w:t xml:space="preserve"> se mejora la robustez del contraste estadístico</w:t>
      </w:r>
      <w:r w:rsidR="008F7429">
        <w:t>.</w:t>
      </w:r>
    </w:p>
    <w:p w14:paraId="206EF882" w14:textId="77777777" w:rsidR="008F7429" w:rsidRDefault="008F7429" w:rsidP="008F7429">
      <w:pPr>
        <w:keepNext/>
        <w:jc w:val="center"/>
      </w:pPr>
      <w:r>
        <w:rPr>
          <w:noProof/>
        </w:rPr>
        <w:drawing>
          <wp:inline distT="0" distB="0" distL="0" distR="0" wp14:anchorId="121351DC" wp14:editId="72F015BF">
            <wp:extent cx="4823570" cy="2649777"/>
            <wp:effectExtent l="0" t="0" r="0" b="0"/>
            <wp:docPr id="17758543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54306" name="Imagen 4"/>
                    <pic:cNvPicPr>
                      <a:picLocks noChangeAspect="1" noChangeArrowheads="1"/>
                    </pic:cNvPicPr>
                  </pic:nvPicPr>
                  <pic:blipFill rotWithShape="1">
                    <a:blip r:embed="rId13">
                      <a:extLst>
                        <a:ext uri="{28A0092B-C50C-407E-A947-70E740481C1C}">
                          <a14:useLocalDpi xmlns:a14="http://schemas.microsoft.com/office/drawing/2010/main" val="0"/>
                        </a:ext>
                      </a:extLst>
                    </a:blip>
                    <a:srcRect t="240" r="8982" b="-240"/>
                    <a:stretch>
                      <a:fillRect/>
                    </a:stretch>
                  </pic:blipFill>
                  <pic:spPr bwMode="auto">
                    <a:xfrm>
                      <a:off x="0" y="0"/>
                      <a:ext cx="4823570" cy="2649777"/>
                    </a:xfrm>
                    <a:prstGeom prst="rect">
                      <a:avLst/>
                    </a:prstGeom>
                    <a:noFill/>
                    <a:ln>
                      <a:noFill/>
                    </a:ln>
                    <a:extLst>
                      <a:ext uri="{53640926-AAD7-44D8-BBD7-CCE9431645EC}">
                        <a14:shadowObscured xmlns:a14="http://schemas.microsoft.com/office/drawing/2010/main"/>
                      </a:ext>
                    </a:extLst>
                  </pic:spPr>
                </pic:pic>
              </a:graphicData>
            </a:graphic>
          </wp:inline>
        </w:drawing>
      </w:r>
    </w:p>
    <w:p w14:paraId="7A13EC3A" w14:textId="40C7E335" w:rsidR="008F7429" w:rsidRDefault="008F7429" w:rsidP="00AB230C">
      <w:pPr>
        <w:pStyle w:val="Descripcin"/>
        <w:jc w:val="center"/>
      </w:pPr>
      <w:r>
        <w:t xml:space="preserve">Ilustración </w:t>
      </w:r>
      <w:fldSimple w:instr=" SEQ Ilustración \* ARABIC ">
        <w:r w:rsidR="00CA2005">
          <w:rPr>
            <w:noProof/>
          </w:rPr>
          <w:t>4</w:t>
        </w:r>
      </w:fldSimple>
      <w:r>
        <w:t xml:space="preserve">: Grado de lesividad por tipo de persona </w:t>
      </w:r>
      <w:r w:rsidR="008268FD">
        <w:t>(</w:t>
      </w:r>
      <w:r>
        <w:t>no fallecida</w:t>
      </w:r>
      <w:r w:rsidR="008268FD">
        <w:t>)</w:t>
      </w:r>
    </w:p>
    <w:p w14:paraId="57E8D8AA" w14:textId="551EFA8D" w:rsidR="008F7429" w:rsidRDefault="00AB230C" w:rsidP="00AB230C">
      <w:pPr>
        <w:keepNext/>
      </w:pPr>
      <w:r>
        <w:t xml:space="preserve">Los conductores y los pasajeros tienen una distribución de grado de lesividad similar a la global. Los peatones destacan por su alta proporción en lesiones leves (un 68%) y con una proporción de lesiones graves superior a la de los pasajeros y conductores. </w:t>
      </w:r>
    </w:p>
    <w:p w14:paraId="3B291503" w14:textId="32D23A86" w:rsidR="00AB230C" w:rsidRDefault="00AB230C" w:rsidP="00AB230C">
      <w:pPr>
        <w:keepNext/>
      </w:pPr>
      <w:r>
        <w:t>El test Chi-cuadrado afirma que existe una relación entre el grado de lesividad y el tipo de persona implicada en el accidente.</w:t>
      </w:r>
    </w:p>
    <w:p w14:paraId="747883F0" w14:textId="1C41A138" w:rsidR="00F36449" w:rsidRPr="00DF6F64" w:rsidRDefault="007C09CC" w:rsidP="004C3022">
      <w:r>
        <w:t>Por último</w:t>
      </w:r>
      <w:r w:rsidR="004C3022">
        <w:t>, se analiza la distribución del grado de lesividad según el rango de edad de las personas adultas implicadas.</w:t>
      </w:r>
      <w:r w:rsidR="00F36449">
        <w:t xml:space="preserve"> En la </w:t>
      </w:r>
      <w:r w:rsidR="00F36449" w:rsidRPr="006662E9">
        <w:rPr>
          <w:i/>
          <w:iCs/>
          <w:color w:val="0E2841" w:themeColor="text2"/>
        </w:rPr>
        <w:t xml:space="preserve">Ilustración </w:t>
      </w:r>
      <w:r w:rsidR="00F36449">
        <w:rPr>
          <w:i/>
          <w:iCs/>
          <w:color w:val="0E2841" w:themeColor="text2"/>
        </w:rPr>
        <w:t>5</w:t>
      </w:r>
      <w:r w:rsidR="00F36449">
        <w:rPr>
          <w:i/>
          <w:iCs/>
          <w:color w:val="0E2841" w:themeColor="text2"/>
          <w:sz w:val="18"/>
          <w:szCs w:val="18"/>
        </w:rPr>
        <w:t xml:space="preserve"> </w:t>
      </w:r>
      <w:r w:rsidR="00F36449">
        <w:t>se observa que, de nuevo las personas de entre 25 y 54 años concentran la mayoría de las lesiones en todas las categorías. En particular, la mayor concentración de lesiones leves se encuentra dentro del rango de 25 a 34 años. Por otro lado, los mayores de 65 años presentan porcentajes bajos en todas las categorías, salvo los mayores de 74 años con un grado de lesividad grave. Además, a partir de los 60 años, las proporciones con lesiones graves son superiores a las proporciones de las heridas leves y a las proporciones de los que no han necesitado asistencia sanitaria. Los jóvenes de entre 18 y 24 años, tienen la menor proporción de lesiones graves, pero están presentes.</w:t>
      </w:r>
    </w:p>
    <w:p w14:paraId="4D2357FB" w14:textId="77777777" w:rsidR="006662E9" w:rsidRDefault="006662E9" w:rsidP="006662E9">
      <w:pPr>
        <w:keepNext/>
        <w:jc w:val="center"/>
      </w:pPr>
      <w:r>
        <w:rPr>
          <w:noProof/>
        </w:rPr>
        <w:lastRenderedPageBreak/>
        <w:drawing>
          <wp:inline distT="0" distB="0" distL="0" distR="0" wp14:anchorId="38D0DFC9" wp14:editId="43064DFA">
            <wp:extent cx="4859662" cy="2642708"/>
            <wp:effectExtent l="0" t="0" r="0" b="5715"/>
            <wp:docPr id="79163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3575" name="Imagen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77" r="8234"/>
                    <a:stretch>
                      <a:fillRect/>
                    </a:stretch>
                  </pic:blipFill>
                  <pic:spPr bwMode="auto">
                    <a:xfrm>
                      <a:off x="0" y="0"/>
                      <a:ext cx="4859662" cy="2642708"/>
                    </a:xfrm>
                    <a:prstGeom prst="rect">
                      <a:avLst/>
                    </a:prstGeom>
                    <a:noFill/>
                    <a:ln>
                      <a:noFill/>
                    </a:ln>
                    <a:extLst>
                      <a:ext uri="{53640926-AAD7-44D8-BBD7-CCE9431645EC}">
                        <a14:shadowObscured xmlns:a14="http://schemas.microsoft.com/office/drawing/2010/main"/>
                      </a:ext>
                    </a:extLst>
                  </pic:spPr>
                </pic:pic>
              </a:graphicData>
            </a:graphic>
          </wp:inline>
        </w:drawing>
      </w:r>
    </w:p>
    <w:p w14:paraId="5E177602" w14:textId="2120736B" w:rsidR="004C3022" w:rsidRDefault="006662E9" w:rsidP="006662E9">
      <w:pPr>
        <w:pStyle w:val="Descripcin"/>
        <w:jc w:val="center"/>
      </w:pPr>
      <w:r>
        <w:t xml:space="preserve">Ilustración </w:t>
      </w:r>
      <w:fldSimple w:instr=" SEQ Ilustración \* ARABIC ">
        <w:r w:rsidR="00CA2005">
          <w:rPr>
            <w:noProof/>
          </w:rPr>
          <w:t>5</w:t>
        </w:r>
      </w:fldSimple>
      <w:r>
        <w:t>: Grado de lesividad por rango de edad</w:t>
      </w:r>
    </w:p>
    <w:p w14:paraId="0AA69730" w14:textId="1540972E" w:rsidR="004517DB" w:rsidRPr="006662E9" w:rsidRDefault="004517DB" w:rsidP="006662E9">
      <w:r>
        <w:t xml:space="preserve">Se confirma que existe una relación estadísticamente significativa entre el rango de edad y el grado de lesividad mediante el test Chi-cuadrado (p-valor &lt;&lt; 0.0001), por lo que se concluye que la edad influye en la gravedad de las lesiones sufridas en un accidente. </w:t>
      </w:r>
    </w:p>
    <w:p w14:paraId="5042BB1D" w14:textId="5E69B902" w:rsidR="004517DB" w:rsidRDefault="004517DB" w:rsidP="004517DB">
      <w:pPr>
        <w:pStyle w:val="Ttulo3"/>
      </w:pPr>
      <w:r>
        <w:t>3.2.4 Gravedad del accidente</w:t>
      </w:r>
    </w:p>
    <w:p w14:paraId="5E9B7A6D" w14:textId="52D0598B" w:rsidR="006C1DB8" w:rsidRDefault="00AA3E1B">
      <w:pPr>
        <w:spacing w:line="259" w:lineRule="auto"/>
        <w:jc w:val="left"/>
      </w:pPr>
      <w:r>
        <w:t>Se analiza cómo se distribuye los tipos de accidentes más significativos según el grado de lesividad</w:t>
      </w:r>
      <w:r w:rsidR="00FC61E7">
        <w:t>.</w:t>
      </w:r>
    </w:p>
    <w:p w14:paraId="6690E842" w14:textId="77777777" w:rsidR="00FC61E7" w:rsidRDefault="00FC61E7" w:rsidP="00FC61E7">
      <w:pPr>
        <w:keepNext/>
        <w:spacing w:line="259" w:lineRule="auto"/>
        <w:jc w:val="center"/>
      </w:pPr>
      <w:r>
        <w:rPr>
          <w:noProof/>
        </w:rPr>
        <w:drawing>
          <wp:inline distT="0" distB="0" distL="0" distR="0" wp14:anchorId="5C9BC86E" wp14:editId="221F4A7A">
            <wp:extent cx="5262268" cy="2041571"/>
            <wp:effectExtent l="0" t="0" r="0" b="0"/>
            <wp:docPr id="7850351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35114" name="Imagen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7944"/>
                    <a:stretch>
                      <a:fillRect/>
                    </a:stretch>
                  </pic:blipFill>
                  <pic:spPr bwMode="auto">
                    <a:xfrm>
                      <a:off x="0" y="0"/>
                      <a:ext cx="5262268" cy="2041571"/>
                    </a:xfrm>
                    <a:prstGeom prst="rect">
                      <a:avLst/>
                    </a:prstGeom>
                    <a:noFill/>
                    <a:ln>
                      <a:noFill/>
                    </a:ln>
                    <a:extLst>
                      <a:ext uri="{53640926-AAD7-44D8-BBD7-CCE9431645EC}">
                        <a14:shadowObscured xmlns:a14="http://schemas.microsoft.com/office/drawing/2010/main"/>
                      </a:ext>
                    </a:extLst>
                  </pic:spPr>
                </pic:pic>
              </a:graphicData>
            </a:graphic>
          </wp:inline>
        </w:drawing>
      </w:r>
    </w:p>
    <w:p w14:paraId="4626DB79" w14:textId="37F29C44" w:rsidR="00FC61E7" w:rsidRDefault="00FC61E7" w:rsidP="00FC61E7">
      <w:pPr>
        <w:pStyle w:val="Descripcin"/>
        <w:jc w:val="center"/>
      </w:pPr>
      <w:r>
        <w:t xml:space="preserve">Ilustración </w:t>
      </w:r>
      <w:fldSimple w:instr=" SEQ Ilustración \* ARABIC ">
        <w:r w:rsidR="00CA2005">
          <w:rPr>
            <w:noProof/>
          </w:rPr>
          <w:t>6</w:t>
        </w:r>
      </w:fldSimple>
      <w:r>
        <w:t>: Tipo de accidente por grado de lesividad</w:t>
      </w:r>
    </w:p>
    <w:p w14:paraId="25AA15E0" w14:textId="3E531D2E" w:rsidR="006C1DB8" w:rsidRDefault="00FA0162" w:rsidP="00FA0162">
      <w:pPr>
        <w:spacing w:line="259" w:lineRule="auto"/>
      </w:pPr>
      <w:r>
        <w:t xml:space="preserve">La </w:t>
      </w:r>
      <w:r w:rsidRPr="00FA0162">
        <w:rPr>
          <w:i/>
          <w:iCs/>
          <w:color w:val="0E2841" w:themeColor="text2"/>
        </w:rPr>
        <w:t>Ilustración 6</w:t>
      </w:r>
      <w:r>
        <w:t xml:space="preserve"> muestra que l</w:t>
      </w:r>
      <w:r w:rsidR="00D6610F">
        <w:t xml:space="preserve">as personas atropelladas representan una proporción dentro de los fallecidos muy elevada, un 61,5%.  Dentro de los heridos graves también representan una proporción elevada, junto con las personas implicadas en accidentes por colisión </w:t>
      </w:r>
      <w:proofErr w:type="spellStart"/>
      <w:r w:rsidR="00D6610F">
        <w:t>fronto</w:t>
      </w:r>
      <w:proofErr w:type="spellEnd"/>
      <w:r w:rsidR="00D6610F">
        <w:t>-lateral.</w:t>
      </w:r>
      <w:r>
        <w:t xml:space="preserve"> Como la colisión </w:t>
      </w:r>
      <w:proofErr w:type="spellStart"/>
      <w:r>
        <w:t>fronto</w:t>
      </w:r>
      <w:proofErr w:type="spellEnd"/>
      <w:r>
        <w:t>-lateral fue el tipo de accidente más común, es coherente que también muestres porcentajes altos en lesividad leve y en las personas que no han necesitado asistencia médica. Lo mismo ocurre con los accidentes por alcance. También se observa que los accidentes por colisión múltiple y choques contra obstáculos fijos tienen porcentajes bajos en todas las categorías, y que las caídas tienen una presencia relevante en lesiones leves y graves.</w:t>
      </w:r>
    </w:p>
    <w:p w14:paraId="5FF55F65" w14:textId="730F136C" w:rsidR="00960939" w:rsidRPr="00960939" w:rsidRDefault="00960939" w:rsidP="00960939">
      <w:pPr>
        <w:spacing w:line="259" w:lineRule="auto"/>
        <w:jc w:val="left"/>
      </w:pPr>
      <w:r w:rsidRPr="00960939">
        <w:t>El test chi</w:t>
      </w:r>
      <w:r w:rsidRPr="00960939">
        <w:noBreakHyphen/>
        <w:t>cuadrado confirma que esta relación es estadísticamente significativa (p</w:t>
      </w:r>
      <w:r>
        <w:t>-valor</w:t>
      </w:r>
      <w:r w:rsidRPr="00960939">
        <w:t xml:space="preserve"> </w:t>
      </w:r>
      <w:r>
        <w:t>&lt;</w:t>
      </w:r>
      <w:r w:rsidRPr="00960939">
        <w:t>&lt; 0.00</w:t>
      </w:r>
      <w:r>
        <w:t>01</w:t>
      </w:r>
      <w:r w:rsidRPr="00960939">
        <w:t xml:space="preserve">), lo que indica una fuerte </w:t>
      </w:r>
      <w:r>
        <w:t>relación</w:t>
      </w:r>
      <w:r w:rsidRPr="00960939">
        <w:t xml:space="preserve"> entre </w:t>
      </w:r>
      <w:r>
        <w:t xml:space="preserve">el </w:t>
      </w:r>
      <w:r w:rsidRPr="00960939">
        <w:t xml:space="preserve">tipo de accidente y </w:t>
      </w:r>
      <w:r>
        <w:t xml:space="preserve">el </w:t>
      </w:r>
      <w:r w:rsidRPr="00960939">
        <w:t>grado de lesividad</w:t>
      </w:r>
      <w:r>
        <w:t>.</w:t>
      </w:r>
    </w:p>
    <w:p w14:paraId="3F9CDC8C" w14:textId="652E8339" w:rsidR="00960939" w:rsidRDefault="00960939">
      <w:pPr>
        <w:spacing w:line="259" w:lineRule="auto"/>
        <w:jc w:val="left"/>
      </w:pPr>
      <w:r>
        <w:lastRenderedPageBreak/>
        <w:t xml:space="preserve">Se sigue analizando cómo se distribuyen los accidentes según su gravedad en cada franja horaria. </w:t>
      </w:r>
    </w:p>
    <w:p w14:paraId="16207D71" w14:textId="77777777" w:rsidR="00844ABB" w:rsidRDefault="00844ABB" w:rsidP="00844ABB">
      <w:pPr>
        <w:keepNext/>
        <w:spacing w:line="259" w:lineRule="auto"/>
        <w:jc w:val="center"/>
      </w:pPr>
      <w:r>
        <w:rPr>
          <w:noProof/>
        </w:rPr>
        <w:drawing>
          <wp:inline distT="0" distB="0" distL="0" distR="0" wp14:anchorId="64846CA7" wp14:editId="7C11D3F5">
            <wp:extent cx="4876800" cy="2159000"/>
            <wp:effectExtent l="0" t="0" r="0" b="0"/>
            <wp:docPr id="130858210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82109" name="Imagen 5"/>
                    <pic:cNvPicPr>
                      <a:picLocks noChangeAspect="1" noChangeArrowheads="1"/>
                    </pic:cNvPicPr>
                  </pic:nvPicPr>
                  <pic:blipFill rotWithShape="1">
                    <a:blip r:embed="rId16">
                      <a:extLst>
                        <a:ext uri="{28A0092B-C50C-407E-A947-70E740481C1C}">
                          <a14:useLocalDpi xmlns:a14="http://schemas.microsoft.com/office/drawing/2010/main" val="0"/>
                        </a:ext>
                      </a:extLst>
                    </a:blip>
                    <a:srcRect l="-235" r="9883"/>
                    <a:stretch>
                      <a:fillRect/>
                    </a:stretch>
                  </pic:blipFill>
                  <pic:spPr bwMode="auto">
                    <a:xfrm>
                      <a:off x="0" y="0"/>
                      <a:ext cx="4876800" cy="2159000"/>
                    </a:xfrm>
                    <a:prstGeom prst="rect">
                      <a:avLst/>
                    </a:prstGeom>
                    <a:noFill/>
                    <a:ln>
                      <a:noFill/>
                    </a:ln>
                    <a:extLst>
                      <a:ext uri="{53640926-AAD7-44D8-BBD7-CCE9431645EC}">
                        <a14:shadowObscured xmlns:a14="http://schemas.microsoft.com/office/drawing/2010/main"/>
                      </a:ext>
                    </a:extLst>
                  </pic:spPr>
                </pic:pic>
              </a:graphicData>
            </a:graphic>
          </wp:inline>
        </w:drawing>
      </w:r>
    </w:p>
    <w:p w14:paraId="3C8D5D15" w14:textId="623EACAE" w:rsidR="00844ABB" w:rsidRDefault="00844ABB" w:rsidP="00844ABB">
      <w:pPr>
        <w:pStyle w:val="Descripcin"/>
        <w:jc w:val="center"/>
      </w:pPr>
      <w:r>
        <w:t xml:space="preserve">Ilustración </w:t>
      </w:r>
      <w:fldSimple w:instr=" SEQ Ilustración \* ARABIC ">
        <w:r w:rsidR="00CA2005">
          <w:rPr>
            <w:noProof/>
          </w:rPr>
          <w:t>7</w:t>
        </w:r>
      </w:fldSimple>
      <w:r>
        <w:t>: Franja horaria por grado de lesividad</w:t>
      </w:r>
    </w:p>
    <w:p w14:paraId="3DA04880" w14:textId="402C91CE" w:rsidR="00844ABB" w:rsidRDefault="00B317DC" w:rsidP="00844ABB">
      <w:r>
        <w:t xml:space="preserve">Se observa que los fallecidos se concentran en horarios de madrugada y especialmente de tarde. En el resto de grados de lesividad, los accidentes de mañana, tarde y noche están más distribuidos, todos presentando porcentajes altos y en particular, los accidentes de tarde en heridas leves y sin asistencia sanitaria, y los de noche los siguen, pero en menor medida. Este análisis varía ligeramente dependiendo del año, pero en conclusión los accidentes más graves se concentran en la tarde, la madrugada y la noche, mientras que los leves y sin asistencia sanitaria predominan en la noche y en especial, en la tarde. </w:t>
      </w:r>
    </w:p>
    <w:p w14:paraId="6EBB6359" w14:textId="171E3479" w:rsidR="001729D4" w:rsidRDefault="001729D4" w:rsidP="00844ABB">
      <w:r>
        <w:t>Se confirma mediante el test Chi-cuadrado la relación entre la franja horaria y el grado de lesividad en un accidente (p-valor &lt;&lt; 0.00001).</w:t>
      </w:r>
    </w:p>
    <w:p w14:paraId="47ECEA4A" w14:textId="68AD6B3F" w:rsidR="001729D4" w:rsidRPr="00844ABB" w:rsidRDefault="001729D4" w:rsidP="00844ABB">
      <w:r>
        <w:t xml:space="preserve">Se ha concluido que tanto el alcohol como el grado de lesividad están relacionados con la hora del día. Sin embargo, al analizar la relación entre el alcohol y la lesividad, el resultado del test Chi-cuadrado muestra que no hay evidencia estadística suficiente para afirmar que existe relación entre el resultado de alcohol y el grado de lesividad del conductor. </w:t>
      </w:r>
    </w:p>
    <w:p w14:paraId="4C7BC179" w14:textId="11AC6CCB" w:rsidR="001729D4" w:rsidRDefault="001729D4" w:rsidP="001729D4">
      <w:pPr>
        <w:pStyle w:val="Ttulo3"/>
        <w:numPr>
          <w:ilvl w:val="2"/>
          <w:numId w:val="27"/>
        </w:numPr>
      </w:pPr>
      <w:r>
        <w:t>Factores asociados al accidente</w:t>
      </w:r>
    </w:p>
    <w:p w14:paraId="2D67E106" w14:textId="2181A7D3" w:rsidR="001729D4" w:rsidRDefault="004C1072" w:rsidP="001729D4">
      <w:r>
        <w:t>En este apartado se analiza la posible relación entre el tipo de accidente con el resultado del alcohol del conductor</w:t>
      </w:r>
      <w:r w:rsidR="00397FE3">
        <w:t xml:space="preserve"> </w:t>
      </w:r>
      <w:r>
        <w:t xml:space="preserve">y </w:t>
      </w:r>
      <w:r w:rsidR="00397FE3">
        <w:t xml:space="preserve">con </w:t>
      </w:r>
      <w:r>
        <w:t>el estado meteorológico</w:t>
      </w:r>
      <w:r w:rsidR="006B0C52">
        <w:t xml:space="preserve"> por accidentes únicos</w:t>
      </w:r>
      <w:r>
        <w:t>. Para ello se considera los tipos de accidentes más comunes</w:t>
      </w:r>
      <w:r w:rsidR="00397FE3">
        <w:t xml:space="preserve">, </w:t>
      </w:r>
      <w:r>
        <w:t>y en el caso del estado meteorológico igual.</w:t>
      </w:r>
    </w:p>
    <w:p w14:paraId="41B8D6A1" w14:textId="4C1B020D" w:rsidR="00041860" w:rsidRDefault="00041860" w:rsidP="001729D4">
      <w:r>
        <w:t xml:space="preserve">En la </w:t>
      </w:r>
      <w:r w:rsidRPr="00041860">
        <w:rPr>
          <w:i/>
          <w:iCs/>
          <w:color w:val="0E2841" w:themeColor="text2"/>
        </w:rPr>
        <w:t>Ilustración 8</w:t>
      </w:r>
      <w:r w:rsidR="004208F0" w:rsidRPr="004208F0">
        <w:t xml:space="preserve">, </w:t>
      </w:r>
      <w:r w:rsidR="008A1F9E">
        <w:t>se observa que los accidentes con resultados positivos en alcohol se concentran en choques contra obstáculos fijos.</w:t>
      </w:r>
      <w:r w:rsidR="006B0C52">
        <w:t xml:space="preserve"> En cuanto al resto de accidentes, siguen una distribución similar a la global, tanto en resultados positivos como negativos.</w:t>
      </w:r>
    </w:p>
    <w:p w14:paraId="50FD798B" w14:textId="4EEE7D2F" w:rsidR="006B0C52" w:rsidRPr="004208F0" w:rsidRDefault="006B0C52" w:rsidP="001729D4">
      <w:r>
        <w:t xml:space="preserve">El test Chi-cuadrado confirma que hay una relación estadísticamente significativa (p-valor &lt; 1e-100) entre el consumo de alcohol y el tipo de accidente. </w:t>
      </w:r>
    </w:p>
    <w:p w14:paraId="2AB05B4A" w14:textId="77777777" w:rsidR="00041860" w:rsidRDefault="00041860" w:rsidP="00041860">
      <w:pPr>
        <w:keepNext/>
        <w:spacing w:line="259" w:lineRule="auto"/>
        <w:jc w:val="center"/>
      </w:pPr>
      <w:r>
        <w:rPr>
          <w:noProof/>
        </w:rPr>
        <w:lastRenderedPageBreak/>
        <w:drawing>
          <wp:inline distT="0" distB="0" distL="0" distR="0" wp14:anchorId="17C1B7B4" wp14:editId="4BF43266">
            <wp:extent cx="5377473" cy="2565400"/>
            <wp:effectExtent l="0" t="0" r="0" b="6350"/>
            <wp:docPr id="9024256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r="10130"/>
                    <a:stretch>
                      <a:fillRect/>
                    </a:stretch>
                  </pic:blipFill>
                  <pic:spPr bwMode="auto">
                    <a:xfrm>
                      <a:off x="0" y="0"/>
                      <a:ext cx="5401750" cy="2576982"/>
                    </a:xfrm>
                    <a:prstGeom prst="rect">
                      <a:avLst/>
                    </a:prstGeom>
                    <a:noFill/>
                    <a:ln>
                      <a:noFill/>
                    </a:ln>
                    <a:extLst>
                      <a:ext uri="{53640926-AAD7-44D8-BBD7-CCE9431645EC}">
                        <a14:shadowObscured xmlns:a14="http://schemas.microsoft.com/office/drawing/2010/main"/>
                      </a:ext>
                    </a:extLst>
                  </pic:spPr>
                </pic:pic>
              </a:graphicData>
            </a:graphic>
          </wp:inline>
        </w:drawing>
      </w:r>
    </w:p>
    <w:p w14:paraId="446D1087" w14:textId="45EB5090" w:rsidR="00397FE3" w:rsidRDefault="00041860" w:rsidP="00041860">
      <w:pPr>
        <w:pStyle w:val="Descripcin"/>
        <w:jc w:val="center"/>
      </w:pPr>
      <w:r>
        <w:t xml:space="preserve">Ilustración </w:t>
      </w:r>
      <w:fldSimple w:instr=" SEQ Ilustración \* ARABIC ">
        <w:r w:rsidR="00CA2005">
          <w:rPr>
            <w:noProof/>
          </w:rPr>
          <w:t>8</w:t>
        </w:r>
      </w:fldSimple>
      <w:r>
        <w:t>: Tipo de accidente por alcohol del conductor</w:t>
      </w:r>
    </w:p>
    <w:p w14:paraId="7495C594" w14:textId="77939304" w:rsidR="00CA2005" w:rsidRDefault="00CA2005" w:rsidP="00CA2005">
      <w:pPr>
        <w:spacing w:line="259" w:lineRule="auto"/>
      </w:pPr>
      <w:r>
        <w:t xml:space="preserve">Se analiza la distribución de los tipos de accidentes según los siguientes estados meteorológicos: despejado, nublado, lluvia débil o lluvia intensa. En la </w:t>
      </w:r>
      <w:r w:rsidRPr="00CA2005">
        <w:rPr>
          <w:i/>
          <w:iCs/>
          <w:color w:val="0E2841" w:themeColor="text2"/>
        </w:rPr>
        <w:t xml:space="preserve">Ilustración </w:t>
      </w:r>
      <w:r>
        <w:rPr>
          <w:i/>
          <w:iCs/>
          <w:color w:val="0E2841" w:themeColor="text2"/>
        </w:rPr>
        <w:t>9</w:t>
      </w:r>
      <w:r>
        <w:t xml:space="preserve">, se observa </w:t>
      </w:r>
      <w:r w:rsidR="003F0D1B">
        <w:t>que,</w:t>
      </w:r>
      <w:r>
        <w:t xml:space="preserve"> en los cuatro estados, los tipos de accidentes más presentes son por alcance y colisión </w:t>
      </w:r>
      <w:proofErr w:type="spellStart"/>
      <w:r>
        <w:t>fronto</w:t>
      </w:r>
      <w:proofErr w:type="spellEnd"/>
      <w:r>
        <w:t xml:space="preserve">-lateral. </w:t>
      </w:r>
      <w:r w:rsidRPr="00CA2005">
        <w:t>En los días nublados el porcentaje de alcance, caídas y colisiones laterales es mayor que en los días despejados.</w:t>
      </w:r>
      <w:r>
        <w:t xml:space="preserve"> </w:t>
      </w:r>
      <w:r w:rsidRPr="00CA2005">
        <w:t>En las caídas, la mayor proporción se encuentra en días de lluvia débil</w:t>
      </w:r>
      <w:r>
        <w:t xml:space="preserve"> y en días de lluvia intensa</w:t>
      </w:r>
      <w:r w:rsidRPr="00CA2005">
        <w:t>, superando a los días despejados.</w:t>
      </w:r>
      <w:r w:rsidR="003F0D1B">
        <w:t xml:space="preserve"> Además, los días de lluvia intensa presentan la mayor proporción de atropello a personas. </w:t>
      </w:r>
    </w:p>
    <w:p w14:paraId="2C25EC2B" w14:textId="77777777" w:rsidR="00CA2005" w:rsidRDefault="00CA2005" w:rsidP="00CA2005">
      <w:pPr>
        <w:keepNext/>
        <w:spacing w:line="259" w:lineRule="auto"/>
        <w:jc w:val="center"/>
      </w:pPr>
      <w:r>
        <w:rPr>
          <w:noProof/>
        </w:rPr>
        <w:drawing>
          <wp:inline distT="0" distB="0" distL="0" distR="0" wp14:anchorId="1F416C37" wp14:editId="10BC47E8">
            <wp:extent cx="4857750" cy="3079750"/>
            <wp:effectExtent l="0" t="0" r="0" b="6350"/>
            <wp:docPr id="16604940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9894"/>
                    <a:stretch>
                      <a:fillRect/>
                    </a:stretch>
                  </pic:blipFill>
                  <pic:spPr bwMode="auto">
                    <a:xfrm>
                      <a:off x="0" y="0"/>
                      <a:ext cx="4857750" cy="3079750"/>
                    </a:xfrm>
                    <a:prstGeom prst="rect">
                      <a:avLst/>
                    </a:prstGeom>
                    <a:noFill/>
                    <a:ln>
                      <a:noFill/>
                    </a:ln>
                    <a:extLst>
                      <a:ext uri="{53640926-AAD7-44D8-BBD7-CCE9431645EC}">
                        <a14:shadowObscured xmlns:a14="http://schemas.microsoft.com/office/drawing/2010/main"/>
                      </a:ext>
                    </a:extLst>
                  </pic:spPr>
                </pic:pic>
              </a:graphicData>
            </a:graphic>
          </wp:inline>
        </w:drawing>
      </w:r>
    </w:p>
    <w:p w14:paraId="45E2079C" w14:textId="0A21E168" w:rsidR="00CA2005" w:rsidRDefault="00CA2005" w:rsidP="00CA2005">
      <w:pPr>
        <w:pStyle w:val="Descripcin"/>
        <w:jc w:val="center"/>
      </w:pPr>
      <w:r>
        <w:t xml:space="preserve">Ilustración </w:t>
      </w:r>
      <w:fldSimple w:instr=" SEQ Ilustración \* ARABIC ">
        <w:r>
          <w:rPr>
            <w:noProof/>
          </w:rPr>
          <w:t>9</w:t>
        </w:r>
      </w:fldSimple>
      <w:r>
        <w:t>: Tipo de accidente por estado meteorológico</w:t>
      </w:r>
    </w:p>
    <w:p w14:paraId="1A4C7CB2" w14:textId="74FBF12C" w:rsidR="00960939" w:rsidRDefault="003F0D1B" w:rsidP="003F0D1B">
      <w:pPr>
        <w:spacing w:line="259" w:lineRule="auto"/>
      </w:pPr>
      <w:r>
        <w:t>Se puede afirmar con cierta confianza que existe relación entre el tipo de accidente y el estado meteorológico según el test Chi-cuadrado.</w:t>
      </w:r>
    </w:p>
    <w:p w14:paraId="7223DEFD" w14:textId="77777777" w:rsidR="00EB0CD1" w:rsidRDefault="00EB0CD1">
      <w:pPr>
        <w:spacing w:line="259" w:lineRule="auto"/>
        <w:jc w:val="left"/>
      </w:pPr>
    </w:p>
    <w:p w14:paraId="2B6B943A" w14:textId="00602950" w:rsidR="004F0329" w:rsidRDefault="004F0329" w:rsidP="00EB0CD1">
      <w:pPr>
        <w:spacing w:line="259" w:lineRule="auto"/>
        <w:jc w:val="left"/>
      </w:pPr>
    </w:p>
    <w:p w14:paraId="1D472132" w14:textId="77777777" w:rsidR="004A0CDF" w:rsidRPr="00870F1A" w:rsidRDefault="004A0CDF" w:rsidP="004A0CDF">
      <w:pPr>
        <w:pStyle w:val="Ttulo2"/>
        <w:rPr>
          <w:sz w:val="22"/>
          <w:szCs w:val="22"/>
        </w:rPr>
      </w:pPr>
      <w:r w:rsidRPr="00870F1A">
        <w:rPr>
          <w:sz w:val="22"/>
          <w:szCs w:val="22"/>
        </w:rPr>
        <w:lastRenderedPageBreak/>
        <w:t>3.3 Análisis multivariante</w:t>
      </w:r>
    </w:p>
    <w:p w14:paraId="0BF603A1" w14:textId="77777777" w:rsidR="004E6AC1" w:rsidRPr="004E6AC1" w:rsidRDefault="004E6AC1" w:rsidP="00EB0CD1">
      <w:p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El presente análisis multivariante tiene como objetivo comprender cómo interactúan simultáneamente distintos factores geográficos, demográficos y de gravedad en los accidentes de tráfico registrados en la ciudad de Madrid durante el año 2024. A diferencia de los análisis univariantes o bivariantes, este enfoque permite identificar patrones complejos que solo emergen cuando se estudian varias variables de forma conjunta, proporcionando una visión más profunda y estructural del fenómeno de la accidentalidad urbana.</w:t>
      </w:r>
    </w:p>
    <w:p w14:paraId="77F5F1B4" w14:textId="77777777" w:rsidR="004E6AC1" w:rsidRPr="004E6AC1" w:rsidRDefault="004E6AC1" w:rsidP="00EB0CD1">
      <w:p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 xml:space="preserve">El análisis multivariante desarrollado en este estudio tiene un carácter fundamentalmente </w:t>
      </w:r>
      <w:r w:rsidRPr="004E6AC1">
        <w:rPr>
          <w:rFonts w:eastAsia="Times New Roman" w:cs="Calibri"/>
          <w:b/>
          <w:bCs/>
          <w:kern w:val="0"/>
          <w:lang w:eastAsia="es-ES"/>
          <w14:ligatures w14:val="none"/>
        </w:rPr>
        <w:t>descriptivo</w:t>
      </w:r>
      <w:r w:rsidRPr="004E6AC1">
        <w:rPr>
          <w:rFonts w:eastAsia="Times New Roman" w:cs="Calibri"/>
          <w:b/>
          <w:bCs/>
          <w:kern w:val="0"/>
          <w:lang w:eastAsia="es-ES"/>
          <w14:ligatures w14:val="none"/>
        </w:rPr>
        <w:noBreakHyphen/>
        <w:t>exploratorio</w:t>
      </w:r>
      <w:r w:rsidRPr="004E6AC1">
        <w:rPr>
          <w:rFonts w:eastAsia="Times New Roman" w:cs="Calibri"/>
          <w:kern w:val="0"/>
          <w:lang w:eastAsia="es-ES"/>
          <w14:ligatures w14:val="none"/>
        </w:rPr>
        <w:t xml:space="preserve">. Su propósito es identificar </w:t>
      </w:r>
      <w:r w:rsidRPr="004E6AC1">
        <w:rPr>
          <w:rFonts w:eastAsia="Times New Roman" w:cs="Calibri"/>
          <w:b/>
          <w:bCs/>
          <w:kern w:val="0"/>
          <w:lang w:eastAsia="es-ES"/>
          <w14:ligatures w14:val="none"/>
        </w:rPr>
        <w:t>patrones, concentraciones espaciales y perfiles de riesgo</w:t>
      </w:r>
      <w:r w:rsidRPr="004E6AC1">
        <w:rPr>
          <w:rFonts w:eastAsia="Times New Roman" w:cs="Calibri"/>
          <w:kern w:val="0"/>
          <w:lang w:eastAsia="es-ES"/>
          <w14:ligatures w14:val="none"/>
        </w:rPr>
        <w:t xml:space="preserve"> derivados de la combinación simultánea de varias variables, sin pretender establecer relaciones causales ni evaluar formalmente la significancia estadística de sus interacciones. Bajo este enfoque, se plantean las siguientes preguntas de investigación:</w:t>
      </w:r>
    </w:p>
    <w:p w14:paraId="31468BC4" w14:textId="77777777" w:rsidR="004E6AC1" w:rsidRPr="004E6AC1" w:rsidRDefault="004E6AC1" w:rsidP="00EB0CD1">
      <w:pPr>
        <w:numPr>
          <w:ilvl w:val="0"/>
          <w:numId w:val="15"/>
        </w:num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¿Qué distritos presentan mayor densidad de accidentes por km² en Madrid?</w:t>
      </w:r>
    </w:p>
    <w:p w14:paraId="7A6C9DF7" w14:textId="77777777" w:rsidR="004E6AC1" w:rsidRPr="004E6AC1" w:rsidRDefault="004E6AC1" w:rsidP="00EB0CD1">
      <w:pPr>
        <w:numPr>
          <w:ilvl w:val="0"/>
          <w:numId w:val="15"/>
        </w:num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¿Cómo varía el grado de lesividad en función del distrito y del tipo de accidente?</w:t>
      </w:r>
    </w:p>
    <w:p w14:paraId="753AD8CD" w14:textId="5B621EB4" w:rsidR="004E6AC1" w:rsidRPr="00870F1A" w:rsidRDefault="004E6AC1" w:rsidP="00EB0CD1">
      <w:pPr>
        <w:numPr>
          <w:ilvl w:val="0"/>
          <w:numId w:val="15"/>
        </w:numPr>
        <w:spacing w:before="100" w:beforeAutospacing="1" w:after="100" w:afterAutospacing="1" w:line="240" w:lineRule="auto"/>
        <w:rPr>
          <w:rFonts w:eastAsia="Times New Roman" w:cs="Calibri"/>
          <w:kern w:val="0"/>
          <w:lang w:eastAsia="es-ES"/>
          <w14:ligatures w14:val="none"/>
        </w:rPr>
      </w:pPr>
      <w:r w:rsidRPr="004E6AC1">
        <w:rPr>
          <w:rFonts w:eastAsia="Times New Roman" w:cs="Calibri"/>
          <w:kern w:val="0"/>
          <w:lang w:eastAsia="es-ES"/>
          <w14:ligatures w14:val="none"/>
        </w:rPr>
        <w:t>¿Cómo varía el grado de lesividad en función del sexo y la edad de las personas implicadas en accidentes de tráfico?</w:t>
      </w:r>
    </w:p>
    <w:p w14:paraId="7D525AB3" w14:textId="77777777" w:rsidR="00453ED6" w:rsidRPr="00870F1A" w:rsidRDefault="00453ED6" w:rsidP="00EB0CD1">
      <w:pPr>
        <w:pStyle w:val="Ttulo3"/>
        <w:rPr>
          <w:szCs w:val="22"/>
        </w:rPr>
      </w:pPr>
      <w:r w:rsidRPr="00870F1A">
        <w:rPr>
          <w:szCs w:val="22"/>
        </w:rPr>
        <w:t xml:space="preserve">3.3.1 Variables geográficas </w:t>
      </w:r>
    </w:p>
    <w:p w14:paraId="2830102D" w14:textId="6979DBEE" w:rsidR="00EC4FAD" w:rsidRPr="00870F1A" w:rsidRDefault="0047783D" w:rsidP="00EB0CD1">
      <w:r w:rsidRPr="00870F1A">
        <w:t xml:space="preserve">En este primer bloque se examina la localización espacial de los accidentes mediante sus coordenadas UTM (X e Y), coloreadas por distrito. Esta representación permite visualizar la forma aproximada de cada distrito, su extensión y su estructura territorial sin necesidad de un mapa explícito. Además, la densidad visual de puntos revela áreas con mayor concentración de siniestros. </w:t>
      </w:r>
      <w:r w:rsidR="00CE7E29" w:rsidRPr="00870F1A">
        <w:t>También</w:t>
      </w:r>
      <w:r w:rsidRPr="00870F1A">
        <w:t xml:space="preserve"> se calcula la densidad </w:t>
      </w:r>
      <w:r w:rsidR="00CE7E29" w:rsidRPr="00870F1A">
        <w:t>de accidentes por kilómetro cuadrado.</w:t>
      </w:r>
    </w:p>
    <w:p w14:paraId="7D616360" w14:textId="469E9CEE" w:rsidR="00EC4FAD" w:rsidRPr="00EC4FAD" w:rsidRDefault="00EC4FAD" w:rsidP="00EC4FAD">
      <w:pPr>
        <w:pStyle w:val="Descripcin"/>
        <w:keepNext/>
        <w:jc w:val="center"/>
        <w:rPr>
          <w:vertAlign w:val="superscript"/>
        </w:rPr>
      </w:pPr>
      <w:r>
        <w:t xml:space="preserve">Tabla </w:t>
      </w:r>
      <w:fldSimple w:instr=" SEQ Tabla \* ARABIC ">
        <w:r w:rsidR="004D3ABC">
          <w:rPr>
            <w:noProof/>
          </w:rPr>
          <w:t>2</w:t>
        </w:r>
      </w:fldSimple>
      <w:r w:rsidR="004C3022">
        <w:t>:</w:t>
      </w:r>
      <w:r>
        <w:t xml:space="preserve"> Densidad accidentes por km</w:t>
      </w:r>
      <w:r>
        <w:rPr>
          <w:vertAlign w:val="superscript"/>
        </w:rPr>
        <w:t>2</w:t>
      </w:r>
    </w:p>
    <w:p w14:paraId="3C50A4BB" w14:textId="77777777" w:rsidR="00EC4FAD" w:rsidRDefault="00EC4FAD" w:rsidP="00EC4FAD">
      <w:pPr>
        <w:jc w:val="center"/>
      </w:pPr>
      <w:r>
        <w:rPr>
          <w:noProof/>
        </w:rPr>
        <w:drawing>
          <wp:inline distT="0" distB="0" distL="0" distR="0" wp14:anchorId="476BC82B" wp14:editId="490613FD">
            <wp:extent cx="3498850" cy="3608704"/>
            <wp:effectExtent l="0" t="0" r="6350" b="0"/>
            <wp:docPr id="1446830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24064" name="Imagen 672124064"/>
                    <pic:cNvPicPr/>
                  </pic:nvPicPr>
                  <pic:blipFill>
                    <a:blip r:embed="rId19">
                      <a:extLst>
                        <a:ext uri="{28A0092B-C50C-407E-A947-70E740481C1C}">
                          <a14:useLocalDpi xmlns:a14="http://schemas.microsoft.com/office/drawing/2010/main" val="0"/>
                        </a:ext>
                      </a:extLst>
                    </a:blip>
                    <a:stretch>
                      <a:fillRect/>
                    </a:stretch>
                  </pic:blipFill>
                  <pic:spPr>
                    <a:xfrm>
                      <a:off x="0" y="0"/>
                      <a:ext cx="3509654" cy="3619847"/>
                    </a:xfrm>
                    <a:prstGeom prst="rect">
                      <a:avLst/>
                    </a:prstGeom>
                  </pic:spPr>
                </pic:pic>
              </a:graphicData>
            </a:graphic>
          </wp:inline>
        </w:drawing>
      </w:r>
    </w:p>
    <w:p w14:paraId="63A472A5" w14:textId="77777777" w:rsidR="00EC4FAD" w:rsidRDefault="00701EB7" w:rsidP="00EC4FAD">
      <w:pPr>
        <w:keepNext/>
      </w:pPr>
      <w:r>
        <w:rPr>
          <w:noProof/>
        </w:rPr>
        <w:lastRenderedPageBreak/>
        <w:drawing>
          <wp:inline distT="0" distB="0" distL="0" distR="0" wp14:anchorId="7561FE37" wp14:editId="5513C85F">
            <wp:extent cx="4937357" cy="4942205"/>
            <wp:effectExtent l="0" t="0" r="0" b="0"/>
            <wp:docPr id="198737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153" name="Imagen 198737153"/>
                    <pic:cNvPicPr/>
                  </pic:nvPicPr>
                  <pic:blipFill>
                    <a:blip r:embed="rId20">
                      <a:extLst>
                        <a:ext uri="{28A0092B-C50C-407E-A947-70E740481C1C}">
                          <a14:useLocalDpi xmlns:a14="http://schemas.microsoft.com/office/drawing/2010/main" val="0"/>
                        </a:ext>
                      </a:extLst>
                    </a:blip>
                    <a:stretch>
                      <a:fillRect/>
                    </a:stretch>
                  </pic:blipFill>
                  <pic:spPr>
                    <a:xfrm>
                      <a:off x="0" y="0"/>
                      <a:ext cx="4976317" cy="4981203"/>
                    </a:xfrm>
                    <a:prstGeom prst="rect">
                      <a:avLst/>
                    </a:prstGeom>
                  </pic:spPr>
                </pic:pic>
              </a:graphicData>
            </a:graphic>
          </wp:inline>
        </w:drawing>
      </w:r>
    </w:p>
    <w:p w14:paraId="1D08812D" w14:textId="20601D37" w:rsidR="00CE7E29" w:rsidRDefault="00EC4FAD" w:rsidP="00EC4FAD">
      <w:pPr>
        <w:pStyle w:val="Descripcin"/>
        <w:jc w:val="center"/>
        <w:rPr>
          <w:noProof/>
        </w:rPr>
      </w:pPr>
      <w:r>
        <w:t xml:space="preserve">Ilustración </w:t>
      </w:r>
      <w:fldSimple w:instr=" SEQ Ilustración \* ARABIC ">
        <w:r w:rsidR="00CA2005">
          <w:rPr>
            <w:noProof/>
          </w:rPr>
          <w:t>10</w:t>
        </w:r>
      </w:fldSimple>
      <w:r w:rsidR="004C3022">
        <w:t>:</w:t>
      </w:r>
      <w:r>
        <w:t xml:space="preserve"> Accidentes Madrid 2024 por Distritos</w:t>
      </w:r>
    </w:p>
    <w:p w14:paraId="04152093" w14:textId="77777777" w:rsidR="00EC4FAD" w:rsidRPr="00EC4FAD" w:rsidRDefault="00EC4FAD" w:rsidP="00EB0CD1">
      <w:pPr>
        <w:tabs>
          <w:tab w:val="left" w:pos="2658"/>
        </w:tabs>
        <w:rPr>
          <w:b/>
          <w:bCs/>
        </w:rPr>
      </w:pPr>
      <w:r>
        <w:rPr>
          <w:b/>
          <w:bCs/>
        </w:rPr>
        <w:t>¿</w:t>
      </w:r>
      <w:r w:rsidRPr="00EC4FAD">
        <w:rPr>
          <w:b/>
          <w:bCs/>
        </w:rPr>
        <w:t>Qué distritos presentan mayor densidad de accidentes por km² en Madrid?</w:t>
      </w:r>
    </w:p>
    <w:p w14:paraId="398F59D5" w14:textId="77777777" w:rsidR="00EC4FAD" w:rsidRPr="00EC4FAD" w:rsidRDefault="00EC4FAD" w:rsidP="00EB0CD1">
      <w:pPr>
        <w:tabs>
          <w:tab w:val="left" w:pos="2658"/>
        </w:tabs>
      </w:pPr>
      <w:r w:rsidRPr="00EC4FAD">
        <w:t>El análisis geográfico combina dos enfoques complementarios:</w:t>
      </w:r>
    </w:p>
    <w:p w14:paraId="4B761437" w14:textId="77777777" w:rsidR="00EC4FAD" w:rsidRPr="00EC4FAD" w:rsidRDefault="00EC4FAD" w:rsidP="00EB0CD1">
      <w:pPr>
        <w:numPr>
          <w:ilvl w:val="0"/>
          <w:numId w:val="17"/>
        </w:numPr>
        <w:tabs>
          <w:tab w:val="left" w:pos="2658"/>
        </w:tabs>
      </w:pPr>
      <w:r w:rsidRPr="00EC4FAD">
        <w:rPr>
          <w:b/>
          <w:bCs/>
        </w:rPr>
        <w:t xml:space="preserve">Visualización mediante </w:t>
      </w:r>
      <w:proofErr w:type="spellStart"/>
      <w:r w:rsidRPr="00EC4FAD">
        <w:rPr>
          <w:b/>
          <w:bCs/>
        </w:rPr>
        <w:t>scatterplot</w:t>
      </w:r>
      <w:proofErr w:type="spellEnd"/>
      <w:r w:rsidRPr="00EC4FAD">
        <w:t>, donde la superposición de puntos permite identificar zonas con alta concentración aparente de accidentes.</w:t>
      </w:r>
    </w:p>
    <w:p w14:paraId="2159E543" w14:textId="043BA1F0" w:rsidR="00435602" w:rsidRDefault="00EC4FAD" w:rsidP="00EB0CD1">
      <w:pPr>
        <w:numPr>
          <w:ilvl w:val="0"/>
          <w:numId w:val="17"/>
        </w:numPr>
        <w:tabs>
          <w:tab w:val="left" w:pos="2658"/>
        </w:tabs>
      </w:pPr>
      <w:r w:rsidRPr="00EC4FAD">
        <w:rPr>
          <w:b/>
          <w:bCs/>
        </w:rPr>
        <w:t>Cálculo de densidad por km²</w:t>
      </w:r>
      <w:r w:rsidRPr="00EC4FAD">
        <w:t>, que corrige el efecto del tamaño del distrito y permite determinar si la concentración observada es proporcional a su superficie o si, por el contrario, refleja una mayor intensidad real de siniestros.</w:t>
      </w:r>
    </w:p>
    <w:p w14:paraId="6AE78266" w14:textId="5828693B" w:rsidR="00EC4FAD" w:rsidRPr="00EC4FAD" w:rsidRDefault="00EC4FAD" w:rsidP="00EB0CD1">
      <w:pPr>
        <w:tabs>
          <w:tab w:val="left" w:pos="2658"/>
        </w:tabs>
      </w:pPr>
      <w:r w:rsidRPr="00EC4FAD">
        <w:t xml:space="preserve">Al normalizar por área, se confirma que los distritos con </w:t>
      </w:r>
      <w:r w:rsidRPr="00EC4FAD">
        <w:rPr>
          <w:b/>
          <w:bCs/>
        </w:rPr>
        <w:t>mayor densidad de accidentes por km²</w:t>
      </w:r>
      <w:r w:rsidRPr="00EC4FAD">
        <w:t xml:space="preserve"> son:</w:t>
      </w:r>
    </w:p>
    <w:p w14:paraId="4E827CBD" w14:textId="77777777" w:rsidR="00EC4FAD" w:rsidRPr="00EC4FAD" w:rsidRDefault="00EC4FAD" w:rsidP="00EB0CD1">
      <w:pPr>
        <w:numPr>
          <w:ilvl w:val="0"/>
          <w:numId w:val="18"/>
        </w:numPr>
        <w:tabs>
          <w:tab w:val="left" w:pos="2658"/>
        </w:tabs>
      </w:pPr>
      <w:r w:rsidRPr="00EC4FAD">
        <w:rPr>
          <w:b/>
          <w:bCs/>
        </w:rPr>
        <w:t>Salamanca</w:t>
      </w:r>
    </w:p>
    <w:p w14:paraId="7EF837E5" w14:textId="77777777" w:rsidR="00EC4FAD" w:rsidRPr="00EC4FAD" w:rsidRDefault="00EC4FAD" w:rsidP="00EB0CD1">
      <w:pPr>
        <w:numPr>
          <w:ilvl w:val="0"/>
          <w:numId w:val="18"/>
        </w:numPr>
        <w:tabs>
          <w:tab w:val="left" w:pos="2658"/>
        </w:tabs>
      </w:pPr>
      <w:r w:rsidRPr="00EC4FAD">
        <w:rPr>
          <w:b/>
          <w:bCs/>
        </w:rPr>
        <w:t>Centro</w:t>
      </w:r>
    </w:p>
    <w:p w14:paraId="13855936" w14:textId="77777777" w:rsidR="00EC4FAD" w:rsidRPr="00EC4FAD" w:rsidRDefault="00EC4FAD" w:rsidP="00EB0CD1">
      <w:pPr>
        <w:numPr>
          <w:ilvl w:val="0"/>
          <w:numId w:val="18"/>
        </w:numPr>
        <w:tabs>
          <w:tab w:val="left" w:pos="2658"/>
        </w:tabs>
      </w:pPr>
      <w:r w:rsidRPr="00EC4FAD">
        <w:rPr>
          <w:b/>
          <w:bCs/>
        </w:rPr>
        <w:t>Chamartín</w:t>
      </w:r>
    </w:p>
    <w:p w14:paraId="7DBC1A65" w14:textId="77777777" w:rsidR="00EC4FAD" w:rsidRPr="00EC4FAD" w:rsidRDefault="00EC4FAD" w:rsidP="00EB0CD1">
      <w:pPr>
        <w:numPr>
          <w:ilvl w:val="0"/>
          <w:numId w:val="18"/>
        </w:numPr>
        <w:tabs>
          <w:tab w:val="left" w:pos="2658"/>
        </w:tabs>
      </w:pPr>
      <w:r w:rsidRPr="00EC4FAD">
        <w:rPr>
          <w:b/>
          <w:bCs/>
        </w:rPr>
        <w:t>Chamberí</w:t>
      </w:r>
    </w:p>
    <w:p w14:paraId="344D9438" w14:textId="77777777" w:rsidR="00EC4FAD" w:rsidRPr="00EC4FAD" w:rsidRDefault="00EC4FAD" w:rsidP="00EB0CD1">
      <w:pPr>
        <w:numPr>
          <w:ilvl w:val="0"/>
          <w:numId w:val="18"/>
        </w:numPr>
        <w:tabs>
          <w:tab w:val="left" w:pos="2658"/>
        </w:tabs>
      </w:pPr>
      <w:r w:rsidRPr="00EC4FAD">
        <w:rPr>
          <w:b/>
          <w:bCs/>
        </w:rPr>
        <w:t>Tetuán</w:t>
      </w:r>
    </w:p>
    <w:p w14:paraId="7BB78BC5" w14:textId="44E5897B" w:rsidR="00EC4FAD" w:rsidRDefault="00EC4FAD" w:rsidP="00EB0CD1">
      <w:pPr>
        <w:tabs>
          <w:tab w:val="left" w:pos="2658"/>
        </w:tabs>
      </w:pPr>
      <w:r w:rsidRPr="00EC4FAD">
        <w:lastRenderedPageBreak/>
        <w:t xml:space="preserve">Estos distritos presentan una combinación de </w:t>
      </w:r>
      <w:r w:rsidRPr="00EC4FAD">
        <w:rPr>
          <w:b/>
          <w:bCs/>
        </w:rPr>
        <w:t>alta actividad urbana</w:t>
      </w:r>
      <w:r w:rsidRPr="00EC4FAD">
        <w:t xml:space="preserve">, </w:t>
      </w:r>
      <w:r w:rsidRPr="00EC4FAD">
        <w:rPr>
          <w:b/>
          <w:bCs/>
        </w:rPr>
        <w:t>intenso flujo peatonal y vehicular</w:t>
      </w:r>
      <w:r w:rsidRPr="00EC4FAD">
        <w:t xml:space="preserve"> y </w:t>
      </w:r>
      <w:r w:rsidRPr="00EC4FAD">
        <w:rPr>
          <w:b/>
          <w:bCs/>
        </w:rPr>
        <w:t>elevada densidad poblacional</w:t>
      </w:r>
      <w:r w:rsidRPr="00EC4FAD">
        <w:t>, lo que explica que concentren un número de accidentes significativamente mayor en relación con su superficie.</w:t>
      </w:r>
    </w:p>
    <w:p w14:paraId="202407E5" w14:textId="77777777" w:rsidR="001E1412" w:rsidRDefault="001E1412" w:rsidP="00EB0CD1">
      <w:pPr>
        <w:pStyle w:val="Ttulo3"/>
      </w:pPr>
      <w:r>
        <w:t>3.3.2 Variables demográfico</w:t>
      </w:r>
    </w:p>
    <w:p w14:paraId="09763E2F" w14:textId="77777777" w:rsidR="00587CE5" w:rsidRPr="00587CE5" w:rsidRDefault="00587CE5" w:rsidP="00EB0CD1">
      <w:r w:rsidRPr="00587CE5">
        <w:t>El tercer bloque examina cómo se distribuye la lesividad entre hombres y mujeres a lo largo del ciclo vital, analizando simultáneamente el sexo y el rango de edad de las personas implicadas en accidentes de tráfico. Este enfoque permite identificar no solo diferencias globales entre hombres y mujeres, sino también cómo estas diferencias se modifican en función de la etapa vital, revelando patrones de vulnerabilidad específicos para cada grupo demográfico.</w:t>
      </w:r>
    </w:p>
    <w:p w14:paraId="183C4AD9" w14:textId="51FD9FF4" w:rsidR="00587CE5" w:rsidRPr="00587CE5" w:rsidRDefault="00587CE5" w:rsidP="00EB0CD1">
      <w:r w:rsidRPr="00587CE5">
        <w:t>El análisis pone especial atención en la interacción entre ambas variables, ya que la exposición al riesgo y la gravedad de las lesiones no se distribuyen de manera uniforme a lo largo de la vida</w:t>
      </w:r>
      <w:r w:rsidR="00E433CA">
        <w:t>.</w:t>
      </w:r>
    </w:p>
    <w:p w14:paraId="2E37B7E1" w14:textId="77777777" w:rsidR="00E433CA" w:rsidRDefault="00E433CA" w:rsidP="00E433CA">
      <w:pPr>
        <w:keepNext/>
        <w:jc w:val="center"/>
      </w:pPr>
      <w:r>
        <w:rPr>
          <w:noProof/>
        </w:rPr>
        <w:drawing>
          <wp:inline distT="0" distB="0" distL="0" distR="0" wp14:anchorId="67CFA11C" wp14:editId="1646ED1A">
            <wp:extent cx="3624580" cy="2733351"/>
            <wp:effectExtent l="0" t="0" r="0" b="0"/>
            <wp:docPr id="13713885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88518" name="Imagen 13713885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54836" cy="2756168"/>
                    </a:xfrm>
                    <a:prstGeom prst="rect">
                      <a:avLst/>
                    </a:prstGeom>
                  </pic:spPr>
                </pic:pic>
              </a:graphicData>
            </a:graphic>
          </wp:inline>
        </w:drawing>
      </w:r>
    </w:p>
    <w:p w14:paraId="068D9E23" w14:textId="1927B145" w:rsidR="00587CE5" w:rsidRDefault="00E433CA" w:rsidP="00E433CA">
      <w:pPr>
        <w:pStyle w:val="Descripcin"/>
        <w:jc w:val="center"/>
      </w:pPr>
      <w:r>
        <w:t xml:space="preserve">Ilustración </w:t>
      </w:r>
      <w:fldSimple w:instr=" SEQ Ilustración \* ARABIC ">
        <w:r w:rsidR="00CA2005">
          <w:rPr>
            <w:noProof/>
          </w:rPr>
          <w:t>11</w:t>
        </w:r>
      </w:fldSimple>
      <w:r w:rsidR="004C3022">
        <w:t>:</w:t>
      </w:r>
      <w:r>
        <w:t xml:space="preserve"> Sin Asistencia sanitaria-sexo-rango de edad</w:t>
      </w:r>
    </w:p>
    <w:p w14:paraId="7724ACE6" w14:textId="77777777" w:rsidR="00E433CA" w:rsidRDefault="00E433CA" w:rsidP="00E433CA">
      <w:pPr>
        <w:keepNext/>
        <w:jc w:val="center"/>
      </w:pPr>
      <w:r>
        <w:rPr>
          <w:noProof/>
        </w:rPr>
        <w:drawing>
          <wp:inline distT="0" distB="0" distL="0" distR="0" wp14:anchorId="018A90D7" wp14:editId="215DCF16">
            <wp:extent cx="3776855" cy="2794000"/>
            <wp:effectExtent l="0" t="0" r="0" b="6350"/>
            <wp:docPr id="28618572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5728" name="Imagen 2861857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99162" cy="2810502"/>
                    </a:xfrm>
                    <a:prstGeom prst="rect">
                      <a:avLst/>
                    </a:prstGeom>
                  </pic:spPr>
                </pic:pic>
              </a:graphicData>
            </a:graphic>
          </wp:inline>
        </w:drawing>
      </w:r>
    </w:p>
    <w:p w14:paraId="31086E34" w14:textId="04E97D3F" w:rsidR="00587CE5" w:rsidRDefault="00E433CA" w:rsidP="00E433CA">
      <w:pPr>
        <w:pStyle w:val="Descripcin"/>
        <w:jc w:val="center"/>
      </w:pPr>
      <w:r>
        <w:t xml:space="preserve">Ilustración </w:t>
      </w:r>
      <w:fldSimple w:instr=" SEQ Ilustración \* ARABIC ">
        <w:r w:rsidR="00CA2005">
          <w:rPr>
            <w:noProof/>
          </w:rPr>
          <w:t>12</w:t>
        </w:r>
      </w:fldSimple>
      <w:r w:rsidR="004C3022">
        <w:t>:</w:t>
      </w:r>
      <w:r>
        <w:t xml:space="preserve"> Leve-Sexo-Rango de edad</w:t>
      </w:r>
    </w:p>
    <w:p w14:paraId="2A163F38" w14:textId="77777777" w:rsidR="00E433CA" w:rsidRDefault="00E433CA" w:rsidP="00E433CA">
      <w:pPr>
        <w:keepNext/>
        <w:jc w:val="center"/>
      </w:pPr>
      <w:r>
        <w:rPr>
          <w:noProof/>
        </w:rPr>
        <w:lastRenderedPageBreak/>
        <w:drawing>
          <wp:inline distT="0" distB="0" distL="0" distR="0" wp14:anchorId="4613BD44" wp14:editId="1DB3AB38">
            <wp:extent cx="3591560" cy="2705496"/>
            <wp:effectExtent l="0" t="0" r="8890" b="0"/>
            <wp:docPr id="181083439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34398" name="Imagen 181083439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6659" cy="2716870"/>
                    </a:xfrm>
                    <a:prstGeom prst="rect">
                      <a:avLst/>
                    </a:prstGeom>
                  </pic:spPr>
                </pic:pic>
              </a:graphicData>
            </a:graphic>
          </wp:inline>
        </w:drawing>
      </w:r>
    </w:p>
    <w:p w14:paraId="4CBB01C6" w14:textId="49668A0C" w:rsidR="00587CE5" w:rsidRDefault="00E433CA" w:rsidP="00E433CA">
      <w:pPr>
        <w:pStyle w:val="Descripcin"/>
        <w:jc w:val="center"/>
      </w:pPr>
      <w:r>
        <w:t xml:space="preserve">Ilustración </w:t>
      </w:r>
      <w:fldSimple w:instr=" SEQ Ilustración \* ARABIC ">
        <w:r w:rsidR="00CA2005">
          <w:rPr>
            <w:noProof/>
          </w:rPr>
          <w:t>13</w:t>
        </w:r>
      </w:fldSimple>
      <w:r w:rsidR="004C3022">
        <w:t>:</w:t>
      </w:r>
      <w:r>
        <w:t xml:space="preserve"> Grave-Sexo-Rango de edad</w:t>
      </w:r>
    </w:p>
    <w:p w14:paraId="3DDC1E2B" w14:textId="77777777" w:rsidR="00E433CA" w:rsidRDefault="00E433CA" w:rsidP="00E433CA">
      <w:pPr>
        <w:keepNext/>
        <w:jc w:val="center"/>
      </w:pPr>
      <w:r>
        <w:rPr>
          <w:noProof/>
        </w:rPr>
        <w:drawing>
          <wp:inline distT="0" distB="0" distL="0" distR="0" wp14:anchorId="4284B4EE" wp14:editId="7BFC6B77">
            <wp:extent cx="3642360" cy="2778028"/>
            <wp:effectExtent l="0" t="0" r="0" b="3810"/>
            <wp:docPr id="9258696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69612" name="Imagen 9258696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3650" cy="2786639"/>
                    </a:xfrm>
                    <a:prstGeom prst="rect">
                      <a:avLst/>
                    </a:prstGeom>
                  </pic:spPr>
                </pic:pic>
              </a:graphicData>
            </a:graphic>
          </wp:inline>
        </w:drawing>
      </w:r>
    </w:p>
    <w:p w14:paraId="295A1074" w14:textId="26102499" w:rsidR="00E433CA" w:rsidRDefault="00E433CA" w:rsidP="00870F1A">
      <w:pPr>
        <w:pStyle w:val="Descripcin"/>
        <w:jc w:val="center"/>
      </w:pPr>
      <w:r>
        <w:t xml:space="preserve">Ilustración </w:t>
      </w:r>
      <w:fldSimple w:instr=" SEQ Ilustración \* ARABIC ">
        <w:r w:rsidR="00CA2005">
          <w:rPr>
            <w:noProof/>
          </w:rPr>
          <w:t>14</w:t>
        </w:r>
      </w:fldSimple>
      <w:r w:rsidR="004C3022">
        <w:t>:</w:t>
      </w:r>
      <w:r>
        <w:t xml:space="preserve"> Fallecido-Sexo-Rango de edad</w:t>
      </w:r>
    </w:p>
    <w:p w14:paraId="37539681" w14:textId="77777777" w:rsidR="00905788" w:rsidRDefault="00E433CA" w:rsidP="00EB0CD1">
      <w:r w:rsidRPr="00E433CA">
        <w:t>El análisis conjunto del sexo y el rango de edad de las personas implicadas en accidentes de tráfico permite identificar patrones diferenciados de lesividad a lo largo del ciclo vital. La distribución de las categorías de gravedad revela comportamientos específicos tanto en hombres como en mujeres, así como variaciones relevantes en edades avanzadas.</w:t>
      </w:r>
    </w:p>
    <w:p w14:paraId="23AC4EB0" w14:textId="32F68B87" w:rsidR="00905788" w:rsidRPr="00905788" w:rsidRDefault="00905788" w:rsidP="00EB0CD1">
      <w:r w:rsidRPr="004E6AC1">
        <w:rPr>
          <w:rFonts w:eastAsia="Times New Roman" w:cs="Calibri"/>
          <w:kern w:val="0"/>
          <w:lang w:eastAsia="es-ES"/>
          <w14:ligatures w14:val="none"/>
        </w:rPr>
        <w:t>¿Cómo varía el grado de lesividad en función del sexo y la edad de las personas implicadas en accidentes de tráfico?</w:t>
      </w:r>
    </w:p>
    <w:p w14:paraId="33010682" w14:textId="77777777" w:rsidR="00E433CA" w:rsidRPr="00E433CA" w:rsidRDefault="00E433CA" w:rsidP="00EB0CD1">
      <w:pPr>
        <w:rPr>
          <w:b/>
          <w:bCs/>
        </w:rPr>
      </w:pPr>
      <w:r w:rsidRPr="00E433CA">
        <w:rPr>
          <w:b/>
          <w:bCs/>
        </w:rPr>
        <w:t>Sin asistencia sanitaria</w:t>
      </w:r>
    </w:p>
    <w:p w14:paraId="49636D43" w14:textId="77777777" w:rsidR="00E433CA" w:rsidRPr="00E433CA" w:rsidRDefault="00E433CA" w:rsidP="00EB0CD1">
      <w:r w:rsidRPr="00E433CA">
        <w:t xml:space="preserve">En la categoría </w:t>
      </w:r>
      <w:r w:rsidRPr="00E433CA">
        <w:rPr>
          <w:i/>
          <w:iCs/>
        </w:rPr>
        <w:t>“Sin asistencia sanitaria”</w:t>
      </w:r>
      <w:r w:rsidRPr="00E433CA">
        <w:t xml:space="preserve"> se observa un </w:t>
      </w:r>
      <w:r w:rsidRPr="00E433CA">
        <w:rPr>
          <w:b/>
          <w:bCs/>
        </w:rPr>
        <w:t>predominio masculino constante</w:t>
      </w:r>
      <w:r w:rsidRPr="00E433CA">
        <w:t xml:space="preserve"> a partir de los 15 años. Este patrón se intensifica en edades medias y avanzadas:</w:t>
      </w:r>
    </w:p>
    <w:p w14:paraId="06637A7C" w14:textId="77777777" w:rsidR="00E433CA" w:rsidRPr="00E433CA" w:rsidRDefault="00E433CA" w:rsidP="00EB0CD1">
      <w:pPr>
        <w:numPr>
          <w:ilvl w:val="0"/>
          <w:numId w:val="19"/>
        </w:numPr>
      </w:pPr>
      <w:r w:rsidRPr="00E433CA">
        <w:t xml:space="preserve">A partir de los </w:t>
      </w:r>
      <w:r w:rsidRPr="00E433CA">
        <w:rPr>
          <w:b/>
          <w:bCs/>
        </w:rPr>
        <w:t>50 años</w:t>
      </w:r>
      <w:r w:rsidRPr="00E433CA">
        <w:t xml:space="preserve">, los hombres representan </w:t>
      </w:r>
      <w:r w:rsidRPr="00E433CA">
        <w:rPr>
          <w:b/>
          <w:bCs/>
        </w:rPr>
        <w:t>más del 70%</w:t>
      </w:r>
      <w:r w:rsidRPr="00E433CA">
        <w:t xml:space="preserve"> de los casos sin asistencia.</w:t>
      </w:r>
    </w:p>
    <w:p w14:paraId="315EA40A" w14:textId="77777777" w:rsidR="00E433CA" w:rsidRPr="00E433CA" w:rsidRDefault="00E433CA" w:rsidP="00EB0CD1">
      <w:r w:rsidRPr="00E433CA">
        <w:lastRenderedPageBreak/>
        <w:t xml:space="preserve">Este comportamiento sugiere que los hombres tienden a verse implicados en accidentes que no requieren atención médica, posiblemente debido a una </w:t>
      </w:r>
      <w:r w:rsidRPr="00E433CA">
        <w:rPr>
          <w:b/>
          <w:bCs/>
        </w:rPr>
        <w:t>mayor exposición vial</w:t>
      </w:r>
      <w:r w:rsidRPr="00E433CA">
        <w:t xml:space="preserve">, diferencias en los patrones de movilidad o una </w:t>
      </w:r>
      <w:r w:rsidRPr="00E433CA">
        <w:rPr>
          <w:b/>
          <w:bCs/>
        </w:rPr>
        <w:t>menor percepción del riesgo</w:t>
      </w:r>
      <w:r w:rsidRPr="00E433CA">
        <w:t>.</w:t>
      </w:r>
    </w:p>
    <w:p w14:paraId="16C7E7EE" w14:textId="77777777" w:rsidR="00E433CA" w:rsidRPr="00E433CA" w:rsidRDefault="00E433CA" w:rsidP="00EB0CD1">
      <w:pPr>
        <w:rPr>
          <w:b/>
          <w:bCs/>
        </w:rPr>
      </w:pPr>
      <w:r w:rsidRPr="00E433CA">
        <w:rPr>
          <w:b/>
          <w:bCs/>
        </w:rPr>
        <w:t>Lesiones leves</w:t>
      </w:r>
    </w:p>
    <w:p w14:paraId="0E195634" w14:textId="77777777" w:rsidR="00E433CA" w:rsidRPr="00E433CA" w:rsidRDefault="00E433CA" w:rsidP="00EB0CD1">
      <w:r w:rsidRPr="00E433CA">
        <w:t xml:space="preserve">Las </w:t>
      </w:r>
      <w:r w:rsidRPr="00E433CA">
        <w:rPr>
          <w:i/>
          <w:iCs/>
        </w:rPr>
        <w:t>lesiones leves</w:t>
      </w:r>
      <w:r w:rsidRPr="00E433CA">
        <w:t xml:space="preserve"> también muestran un predominio masculino en la mayoría de los grupos de edad, especialmente entre los </w:t>
      </w:r>
      <w:r w:rsidRPr="00E433CA">
        <w:rPr>
          <w:b/>
          <w:bCs/>
        </w:rPr>
        <w:t>35 y 59 años</w:t>
      </w:r>
      <w:r w:rsidRPr="00E433CA">
        <w:t xml:space="preserve">, donde los hombres superan el </w:t>
      </w:r>
      <w:r w:rsidRPr="00E433CA">
        <w:rPr>
          <w:b/>
          <w:bCs/>
        </w:rPr>
        <w:t>64%</w:t>
      </w:r>
      <w:r w:rsidRPr="00E433CA">
        <w:t xml:space="preserve"> de los casos.</w:t>
      </w:r>
    </w:p>
    <w:p w14:paraId="7D0CB9F7" w14:textId="77777777" w:rsidR="00E433CA" w:rsidRPr="00E433CA" w:rsidRDefault="00E433CA" w:rsidP="00EB0CD1">
      <w:r w:rsidRPr="00E433CA">
        <w:t>Sin embargo, en edades avanzadas el patrón se invierte:</w:t>
      </w:r>
    </w:p>
    <w:p w14:paraId="6C4737F5" w14:textId="77777777" w:rsidR="00E433CA" w:rsidRPr="00E433CA" w:rsidRDefault="00E433CA" w:rsidP="00EB0CD1">
      <w:pPr>
        <w:numPr>
          <w:ilvl w:val="0"/>
          <w:numId w:val="20"/>
        </w:numPr>
      </w:pPr>
      <w:r w:rsidRPr="00E433CA">
        <w:t xml:space="preserve">En el grupo </w:t>
      </w:r>
      <w:r w:rsidRPr="00E433CA">
        <w:rPr>
          <w:b/>
          <w:bCs/>
        </w:rPr>
        <w:t>70–74 años</w:t>
      </w:r>
      <w:r w:rsidRPr="00E433CA">
        <w:t xml:space="preserve">, las mujeres representan </w:t>
      </w:r>
      <w:r w:rsidRPr="00E433CA">
        <w:rPr>
          <w:b/>
          <w:bCs/>
        </w:rPr>
        <w:t>más del 60%</w:t>
      </w:r>
      <w:r w:rsidRPr="00E433CA">
        <w:t xml:space="preserve"> de los casos.</w:t>
      </w:r>
    </w:p>
    <w:p w14:paraId="033A9C55" w14:textId="77777777" w:rsidR="00E433CA" w:rsidRPr="00E433CA" w:rsidRDefault="00E433CA" w:rsidP="00EB0CD1">
      <w:pPr>
        <w:numPr>
          <w:ilvl w:val="0"/>
          <w:numId w:val="20"/>
        </w:numPr>
      </w:pPr>
      <w:r w:rsidRPr="00E433CA">
        <w:t xml:space="preserve">En mayores de </w:t>
      </w:r>
      <w:r w:rsidRPr="00E433CA">
        <w:rPr>
          <w:b/>
          <w:bCs/>
        </w:rPr>
        <w:t>74 años</w:t>
      </w:r>
      <w:r w:rsidRPr="00E433CA">
        <w:t xml:space="preserve">, las mujeres alcanzan el </w:t>
      </w:r>
      <w:r w:rsidRPr="00E433CA">
        <w:rPr>
          <w:b/>
          <w:bCs/>
        </w:rPr>
        <w:t>53.7%</w:t>
      </w:r>
      <w:r w:rsidRPr="00E433CA">
        <w:t>.</w:t>
      </w:r>
    </w:p>
    <w:p w14:paraId="7A8C12C3" w14:textId="77777777" w:rsidR="00E433CA" w:rsidRPr="00E433CA" w:rsidRDefault="00E433CA" w:rsidP="00EB0CD1">
      <w:r w:rsidRPr="00E433CA">
        <w:t xml:space="preserve">Este cambio puede reflejar una </w:t>
      </w:r>
      <w:r w:rsidRPr="00E433CA">
        <w:rPr>
          <w:b/>
          <w:bCs/>
        </w:rPr>
        <w:t>mayor vulnerabilidad femenina en edades avanzadas</w:t>
      </w:r>
      <w:r w:rsidRPr="00E433CA">
        <w:t>, diferencias en la fragilidad física o una mayor propensión a reportar lesiones leves.</w:t>
      </w:r>
    </w:p>
    <w:p w14:paraId="6AB8B149" w14:textId="77777777" w:rsidR="00E433CA" w:rsidRPr="00E433CA" w:rsidRDefault="00E433CA" w:rsidP="00EB0CD1">
      <w:pPr>
        <w:rPr>
          <w:b/>
          <w:bCs/>
        </w:rPr>
      </w:pPr>
      <w:r w:rsidRPr="00E433CA">
        <w:rPr>
          <w:b/>
          <w:bCs/>
        </w:rPr>
        <w:t>Lesiones graves</w:t>
      </w:r>
    </w:p>
    <w:p w14:paraId="4A762465" w14:textId="77777777" w:rsidR="00E433CA" w:rsidRPr="00E433CA" w:rsidRDefault="00E433CA" w:rsidP="00EB0CD1">
      <w:r w:rsidRPr="00E433CA">
        <w:t xml:space="preserve">En la categoría de </w:t>
      </w:r>
      <w:r w:rsidRPr="00E433CA">
        <w:rPr>
          <w:i/>
          <w:iCs/>
        </w:rPr>
        <w:t>lesiones graves</w:t>
      </w:r>
      <w:r w:rsidRPr="00E433CA">
        <w:t xml:space="preserve"> se mantiene un </w:t>
      </w:r>
      <w:r w:rsidRPr="00E433CA">
        <w:rPr>
          <w:b/>
          <w:bCs/>
        </w:rPr>
        <w:t>fuerte predominio masculino</w:t>
      </w:r>
      <w:r w:rsidRPr="00E433CA">
        <w:t xml:space="preserve"> en la mayoría de los grupos de edad, con valores que oscilan entre el </w:t>
      </w:r>
      <w:r w:rsidRPr="00E433CA">
        <w:rPr>
          <w:b/>
          <w:bCs/>
        </w:rPr>
        <w:t>70% y el 87%</w:t>
      </w:r>
      <w:r w:rsidRPr="00E433CA">
        <w:t xml:space="preserve"> en edades adultas.</w:t>
      </w:r>
    </w:p>
    <w:p w14:paraId="315F1F98" w14:textId="77777777" w:rsidR="00E433CA" w:rsidRPr="00E433CA" w:rsidRDefault="00E433CA" w:rsidP="00EB0CD1">
      <w:r w:rsidRPr="00E433CA">
        <w:t xml:space="preserve">No obstante, existen </w:t>
      </w:r>
      <w:r w:rsidRPr="00E433CA">
        <w:rPr>
          <w:b/>
          <w:bCs/>
        </w:rPr>
        <w:t>excepciones relevantes</w:t>
      </w:r>
      <w:r w:rsidRPr="00E433CA">
        <w:t>:</w:t>
      </w:r>
    </w:p>
    <w:p w14:paraId="294BC916" w14:textId="77777777" w:rsidR="00E433CA" w:rsidRPr="00E433CA" w:rsidRDefault="00E433CA" w:rsidP="00EB0CD1">
      <w:pPr>
        <w:numPr>
          <w:ilvl w:val="0"/>
          <w:numId w:val="21"/>
        </w:numPr>
      </w:pPr>
      <w:r w:rsidRPr="00E433CA">
        <w:rPr>
          <w:b/>
          <w:bCs/>
        </w:rPr>
        <w:t>10–14 años:</w:t>
      </w:r>
      <w:r w:rsidRPr="00E433CA">
        <w:t xml:space="preserve"> predominio femenino (</w:t>
      </w:r>
      <w:r w:rsidRPr="00E433CA">
        <w:rPr>
          <w:b/>
          <w:bCs/>
        </w:rPr>
        <w:t>66.7%</w:t>
      </w:r>
      <w:r w:rsidRPr="00E433CA">
        <w:t>).</w:t>
      </w:r>
    </w:p>
    <w:p w14:paraId="5B6E13AD" w14:textId="77777777" w:rsidR="00E433CA" w:rsidRPr="00E433CA" w:rsidRDefault="00E433CA" w:rsidP="00EB0CD1">
      <w:pPr>
        <w:numPr>
          <w:ilvl w:val="0"/>
          <w:numId w:val="21"/>
        </w:numPr>
      </w:pPr>
      <w:r w:rsidRPr="00E433CA">
        <w:rPr>
          <w:b/>
          <w:bCs/>
        </w:rPr>
        <w:t>70–74 años:</w:t>
      </w:r>
      <w:r w:rsidRPr="00E433CA">
        <w:t xml:space="preserve"> predominio femenino (</w:t>
      </w:r>
      <w:r w:rsidRPr="00E433CA">
        <w:rPr>
          <w:b/>
          <w:bCs/>
        </w:rPr>
        <w:t>71.4%</w:t>
      </w:r>
      <w:r w:rsidRPr="00E433CA">
        <w:t>).</w:t>
      </w:r>
    </w:p>
    <w:p w14:paraId="28F5C704" w14:textId="77777777" w:rsidR="00E433CA" w:rsidRPr="00E433CA" w:rsidRDefault="00E433CA" w:rsidP="00EB0CD1">
      <w:pPr>
        <w:numPr>
          <w:ilvl w:val="0"/>
          <w:numId w:val="21"/>
        </w:numPr>
      </w:pPr>
      <w:r w:rsidRPr="00E433CA">
        <w:rPr>
          <w:b/>
          <w:bCs/>
        </w:rPr>
        <w:t>Más de 74 años:</w:t>
      </w:r>
      <w:r w:rsidRPr="00E433CA">
        <w:t xml:space="preserve"> predominio femenino (</w:t>
      </w:r>
      <w:r w:rsidRPr="00E433CA">
        <w:rPr>
          <w:b/>
          <w:bCs/>
        </w:rPr>
        <w:t>53.5%</w:t>
      </w:r>
      <w:r w:rsidRPr="00E433CA">
        <w:t>).</w:t>
      </w:r>
    </w:p>
    <w:p w14:paraId="77E09EE5" w14:textId="77777777" w:rsidR="00E433CA" w:rsidRPr="00E433CA" w:rsidRDefault="00E433CA" w:rsidP="00EB0CD1">
      <w:r w:rsidRPr="00E433CA">
        <w:t xml:space="preserve">Estos resultados indican que las </w:t>
      </w:r>
      <w:r w:rsidRPr="00E433CA">
        <w:rPr>
          <w:b/>
          <w:bCs/>
        </w:rPr>
        <w:t>mujeres mayores presentan una mayor probabilidad de sufrir lesiones graves</w:t>
      </w:r>
      <w:r w:rsidRPr="00E433CA">
        <w:t xml:space="preserve"> en caso de accidente, posiblemente asociada a factores de fragilidad o condiciones de salud previas.</w:t>
      </w:r>
    </w:p>
    <w:p w14:paraId="7F3CAB1A" w14:textId="77777777" w:rsidR="00E433CA" w:rsidRPr="00E433CA" w:rsidRDefault="00E433CA" w:rsidP="00EB0CD1">
      <w:pPr>
        <w:rPr>
          <w:b/>
          <w:bCs/>
        </w:rPr>
      </w:pPr>
      <w:r w:rsidRPr="00E433CA">
        <w:rPr>
          <w:b/>
          <w:bCs/>
        </w:rPr>
        <w:t>Fallecidos</w:t>
      </w:r>
    </w:p>
    <w:p w14:paraId="557D04A6" w14:textId="77777777" w:rsidR="00E433CA" w:rsidRPr="00E433CA" w:rsidRDefault="00E433CA" w:rsidP="00EB0CD1">
      <w:r w:rsidRPr="00E433CA">
        <w:t>Aunque el número de casos es reducido, se observan patrones extremos:</w:t>
      </w:r>
    </w:p>
    <w:p w14:paraId="3828260D" w14:textId="77777777" w:rsidR="00E433CA" w:rsidRPr="00E433CA" w:rsidRDefault="00E433CA" w:rsidP="00EB0CD1">
      <w:pPr>
        <w:numPr>
          <w:ilvl w:val="0"/>
          <w:numId w:val="22"/>
        </w:numPr>
      </w:pPr>
      <w:r w:rsidRPr="00E433CA">
        <w:t>En edades medias (</w:t>
      </w:r>
      <w:r w:rsidRPr="00E433CA">
        <w:rPr>
          <w:b/>
          <w:bCs/>
        </w:rPr>
        <w:t>25–59 años</w:t>
      </w:r>
      <w:r w:rsidRPr="00E433CA">
        <w:t xml:space="preserve">), los fallecidos son </w:t>
      </w:r>
      <w:r w:rsidRPr="00E433CA">
        <w:rPr>
          <w:b/>
          <w:bCs/>
        </w:rPr>
        <w:t>casi exclusivamente hombres</w:t>
      </w:r>
      <w:r w:rsidRPr="00E433CA">
        <w:t xml:space="preserve"> (100% en varios grupos).</w:t>
      </w:r>
    </w:p>
    <w:p w14:paraId="7748A114" w14:textId="77777777" w:rsidR="00E433CA" w:rsidRPr="00E433CA" w:rsidRDefault="00E433CA" w:rsidP="00EB0CD1">
      <w:pPr>
        <w:numPr>
          <w:ilvl w:val="0"/>
          <w:numId w:val="22"/>
        </w:numPr>
      </w:pPr>
      <w:r w:rsidRPr="00E433CA">
        <w:t xml:space="preserve">En mayores de </w:t>
      </w:r>
      <w:r w:rsidRPr="00E433CA">
        <w:rPr>
          <w:b/>
          <w:bCs/>
        </w:rPr>
        <w:t>74 años</w:t>
      </w:r>
      <w:r w:rsidRPr="00E433CA">
        <w:t>, la distribución se equilibra (55.6% hombres, 44.4% mujeres).</w:t>
      </w:r>
    </w:p>
    <w:p w14:paraId="38586CBC" w14:textId="77777777" w:rsidR="00E433CA" w:rsidRPr="00E433CA" w:rsidRDefault="00E433CA" w:rsidP="00EB0CD1">
      <w:pPr>
        <w:numPr>
          <w:ilvl w:val="0"/>
          <w:numId w:val="22"/>
        </w:numPr>
      </w:pPr>
      <w:r w:rsidRPr="00E433CA">
        <w:t xml:space="preserve">En el grupo </w:t>
      </w:r>
      <w:r w:rsidRPr="00E433CA">
        <w:rPr>
          <w:b/>
          <w:bCs/>
        </w:rPr>
        <w:t>70–74 años</w:t>
      </w:r>
      <w:r w:rsidRPr="00E433CA">
        <w:t xml:space="preserve">, los fallecidos registrados son </w:t>
      </w:r>
      <w:r w:rsidRPr="00E433CA">
        <w:rPr>
          <w:b/>
          <w:bCs/>
        </w:rPr>
        <w:t>exclusivamente mujeres</w:t>
      </w:r>
      <w:r w:rsidRPr="00E433CA">
        <w:t xml:space="preserve"> (100%).</w:t>
      </w:r>
    </w:p>
    <w:p w14:paraId="55010099" w14:textId="246B37D3" w:rsidR="001E1412" w:rsidRDefault="00E433CA" w:rsidP="00EB0CD1">
      <w:r w:rsidRPr="00E433CA">
        <w:t>Estos resultados sugieren que, aunque la mortalidad es mayoritariamente masculina en edades activas, en edades avanzadas la vulnerabilidad femenina aumenta de forma notable.</w:t>
      </w:r>
    </w:p>
    <w:p w14:paraId="59BE7E87" w14:textId="77777777" w:rsidR="00435602" w:rsidRDefault="00435602" w:rsidP="00EB0CD1"/>
    <w:p w14:paraId="7A85847C" w14:textId="77777777" w:rsidR="00435602" w:rsidRDefault="00435602" w:rsidP="00435602">
      <w:pPr>
        <w:jc w:val="left"/>
      </w:pPr>
    </w:p>
    <w:p w14:paraId="68605DB3" w14:textId="77777777" w:rsidR="00435602" w:rsidRDefault="00435602" w:rsidP="00435602">
      <w:pPr>
        <w:jc w:val="left"/>
      </w:pPr>
    </w:p>
    <w:p w14:paraId="5B1AAD29" w14:textId="77777777" w:rsidR="00435602" w:rsidRDefault="00435602" w:rsidP="00435602">
      <w:pPr>
        <w:jc w:val="left"/>
      </w:pPr>
    </w:p>
    <w:p w14:paraId="0F401B0B" w14:textId="77777777" w:rsidR="00435602" w:rsidRPr="0072795C" w:rsidRDefault="00435602" w:rsidP="00435602">
      <w:pPr>
        <w:jc w:val="left"/>
      </w:pPr>
    </w:p>
    <w:p w14:paraId="4BC88C1C" w14:textId="53EE00AD" w:rsidR="004E6AC1" w:rsidRDefault="004E6AC1" w:rsidP="00EB0CD1">
      <w:pPr>
        <w:pStyle w:val="Ttulo3"/>
      </w:pPr>
      <w:r>
        <w:lastRenderedPageBreak/>
        <w:t xml:space="preserve">3.3.3 </w:t>
      </w:r>
      <w:r w:rsidR="00811667">
        <w:t xml:space="preserve">Gravedad accidente </w:t>
      </w:r>
    </w:p>
    <w:p w14:paraId="76F30D17" w14:textId="67569736" w:rsidR="007C2934" w:rsidRDefault="007C2934" w:rsidP="00EB0CD1">
      <w:r w:rsidRPr="007C2934">
        <w:t xml:space="preserve">El </w:t>
      </w:r>
      <w:r>
        <w:t>tercer</w:t>
      </w:r>
      <w:r w:rsidRPr="007C2934">
        <w:t xml:space="preserve"> bloque del análisis multivariante aborda de manera conjunta la relación entre el distrito en el que ocurre el siniestro, el tipo de accidente y el grado de lesividad resultante. Este enfoque permite identificar patrones de severidad que no emergen cuando estas variables se analizan de forma aislada, revelando cómo el contexto territorial y la tipología del siniestro condicionan la gravedad final de las lesiones</w:t>
      </w:r>
      <w:r>
        <w:t>.</w:t>
      </w:r>
    </w:p>
    <w:p w14:paraId="61411840" w14:textId="77777777" w:rsidR="007C2934" w:rsidRDefault="007C2934" w:rsidP="007C2934">
      <w:pPr>
        <w:keepNext/>
        <w:jc w:val="center"/>
      </w:pPr>
      <w:r>
        <w:rPr>
          <w:noProof/>
        </w:rPr>
        <w:drawing>
          <wp:inline distT="0" distB="0" distL="0" distR="0" wp14:anchorId="255C72E1" wp14:editId="7A5495C8">
            <wp:extent cx="5272781" cy="2291080"/>
            <wp:effectExtent l="0" t="0" r="4445" b="0"/>
            <wp:docPr id="6984903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14990" name="Imagen 701514990"/>
                    <pic:cNvPicPr/>
                  </pic:nvPicPr>
                  <pic:blipFill>
                    <a:blip r:embed="rId25">
                      <a:extLst>
                        <a:ext uri="{28A0092B-C50C-407E-A947-70E740481C1C}">
                          <a14:useLocalDpi xmlns:a14="http://schemas.microsoft.com/office/drawing/2010/main" val="0"/>
                        </a:ext>
                      </a:extLst>
                    </a:blip>
                    <a:stretch>
                      <a:fillRect/>
                    </a:stretch>
                  </pic:blipFill>
                  <pic:spPr>
                    <a:xfrm>
                      <a:off x="0" y="0"/>
                      <a:ext cx="5304592" cy="2304902"/>
                    </a:xfrm>
                    <a:prstGeom prst="rect">
                      <a:avLst/>
                    </a:prstGeom>
                  </pic:spPr>
                </pic:pic>
              </a:graphicData>
            </a:graphic>
          </wp:inline>
        </w:drawing>
      </w:r>
    </w:p>
    <w:p w14:paraId="4ABA6ADA" w14:textId="3089FB6C" w:rsidR="007C2934" w:rsidRDefault="007C2934" w:rsidP="007C2934">
      <w:pPr>
        <w:pStyle w:val="Descripcin"/>
        <w:jc w:val="center"/>
      </w:pPr>
      <w:r>
        <w:t xml:space="preserve">Ilustración </w:t>
      </w:r>
      <w:fldSimple w:instr=" SEQ Ilustración \* ARABIC ">
        <w:r w:rsidR="00CA2005">
          <w:rPr>
            <w:noProof/>
          </w:rPr>
          <w:t>15</w:t>
        </w:r>
      </w:fldSimple>
      <w:r w:rsidR="004C3022">
        <w:t>:</w:t>
      </w:r>
      <w:r>
        <w:t xml:space="preserve"> Solo salida vía-grado de lesividad-distrito</w:t>
      </w:r>
    </w:p>
    <w:p w14:paraId="0A48F11A" w14:textId="77777777" w:rsidR="007C2934" w:rsidRDefault="007C2934" w:rsidP="007C2934">
      <w:pPr>
        <w:keepNext/>
        <w:jc w:val="center"/>
      </w:pPr>
      <w:r>
        <w:rPr>
          <w:noProof/>
        </w:rPr>
        <w:drawing>
          <wp:inline distT="0" distB="0" distL="0" distR="0" wp14:anchorId="446AC588" wp14:editId="32351BB2">
            <wp:extent cx="5221605" cy="2138680"/>
            <wp:effectExtent l="0" t="0" r="0" b="0"/>
            <wp:docPr id="14719303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50567" name="Imagen 2014050567"/>
                    <pic:cNvPicPr/>
                  </pic:nvPicPr>
                  <pic:blipFill>
                    <a:blip r:embed="rId26">
                      <a:extLst>
                        <a:ext uri="{28A0092B-C50C-407E-A947-70E740481C1C}">
                          <a14:useLocalDpi xmlns:a14="http://schemas.microsoft.com/office/drawing/2010/main" val="0"/>
                        </a:ext>
                      </a:extLst>
                    </a:blip>
                    <a:stretch>
                      <a:fillRect/>
                    </a:stretch>
                  </pic:blipFill>
                  <pic:spPr>
                    <a:xfrm>
                      <a:off x="0" y="0"/>
                      <a:ext cx="5235457" cy="2144354"/>
                    </a:xfrm>
                    <a:prstGeom prst="rect">
                      <a:avLst/>
                    </a:prstGeom>
                  </pic:spPr>
                </pic:pic>
              </a:graphicData>
            </a:graphic>
          </wp:inline>
        </w:drawing>
      </w:r>
    </w:p>
    <w:p w14:paraId="1EFA75AF" w14:textId="69138C52" w:rsidR="007C2934" w:rsidRDefault="007C2934" w:rsidP="007C2934">
      <w:pPr>
        <w:pStyle w:val="Descripcin"/>
        <w:jc w:val="center"/>
      </w:pPr>
      <w:r>
        <w:t xml:space="preserve">Ilustración </w:t>
      </w:r>
      <w:fldSimple w:instr=" SEQ Ilustración \* ARABIC ">
        <w:r w:rsidR="00CA2005">
          <w:rPr>
            <w:noProof/>
          </w:rPr>
          <w:t>16</w:t>
        </w:r>
      </w:fldSimple>
      <w:r w:rsidR="004C3022">
        <w:t xml:space="preserve">: </w:t>
      </w:r>
      <w:r>
        <w:t>Atropello a persona-grado de lesividad-Distrito</w:t>
      </w:r>
    </w:p>
    <w:p w14:paraId="5E4F8387" w14:textId="77777777" w:rsidR="007C2934" w:rsidRDefault="007C2934" w:rsidP="007C2934">
      <w:pPr>
        <w:keepNext/>
      </w:pPr>
      <w:r>
        <w:rPr>
          <w:noProof/>
        </w:rPr>
        <w:drawing>
          <wp:inline distT="0" distB="0" distL="0" distR="0" wp14:anchorId="07055A04" wp14:editId="79D160B3">
            <wp:extent cx="5220970" cy="2098040"/>
            <wp:effectExtent l="0" t="0" r="0" b="0"/>
            <wp:docPr id="1275577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82439" name="Imagen 884182439"/>
                    <pic:cNvPicPr/>
                  </pic:nvPicPr>
                  <pic:blipFill>
                    <a:blip r:embed="rId27">
                      <a:extLst>
                        <a:ext uri="{28A0092B-C50C-407E-A947-70E740481C1C}">
                          <a14:useLocalDpi xmlns:a14="http://schemas.microsoft.com/office/drawing/2010/main" val="0"/>
                        </a:ext>
                      </a:extLst>
                    </a:blip>
                    <a:stretch>
                      <a:fillRect/>
                    </a:stretch>
                  </pic:blipFill>
                  <pic:spPr>
                    <a:xfrm>
                      <a:off x="0" y="0"/>
                      <a:ext cx="5260587" cy="2113960"/>
                    </a:xfrm>
                    <a:prstGeom prst="rect">
                      <a:avLst/>
                    </a:prstGeom>
                  </pic:spPr>
                </pic:pic>
              </a:graphicData>
            </a:graphic>
          </wp:inline>
        </w:drawing>
      </w:r>
    </w:p>
    <w:p w14:paraId="19F2FF34" w14:textId="6EE8C936" w:rsidR="007C2934" w:rsidRPr="007C2934" w:rsidRDefault="007C2934" w:rsidP="007C2934">
      <w:pPr>
        <w:pStyle w:val="Descripcin"/>
        <w:jc w:val="center"/>
      </w:pPr>
      <w:r>
        <w:t xml:space="preserve">Ilustración </w:t>
      </w:r>
      <w:fldSimple w:instr=" SEQ Ilustración \* ARABIC ">
        <w:r w:rsidR="00CA2005">
          <w:rPr>
            <w:noProof/>
          </w:rPr>
          <w:t>17</w:t>
        </w:r>
      </w:fldSimple>
      <w:r w:rsidR="004C3022">
        <w:t>:</w:t>
      </w:r>
      <w:r>
        <w:t xml:space="preserve"> </w:t>
      </w:r>
      <w:r w:rsidR="004C3022">
        <w:t>Colisión</w:t>
      </w:r>
      <w:r>
        <w:t xml:space="preserve"> frontal-grado de lesividad-d</w:t>
      </w:r>
      <w:r w:rsidR="004C3022">
        <w:t>i</w:t>
      </w:r>
      <w:r>
        <w:t>strito</w:t>
      </w:r>
    </w:p>
    <w:p w14:paraId="087A7D0D" w14:textId="77777777" w:rsidR="007C2934" w:rsidRDefault="007C2934" w:rsidP="007C2934">
      <w:pPr>
        <w:keepNext/>
        <w:jc w:val="center"/>
      </w:pPr>
      <w:r>
        <w:rPr>
          <w:noProof/>
        </w:rPr>
        <w:lastRenderedPageBreak/>
        <w:drawing>
          <wp:inline distT="0" distB="0" distL="0" distR="0" wp14:anchorId="2560108A" wp14:editId="29805CED">
            <wp:extent cx="5066665" cy="2209800"/>
            <wp:effectExtent l="0" t="0" r="635" b="0"/>
            <wp:docPr id="473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64569" name="Imagen 219064569"/>
                    <pic:cNvPicPr/>
                  </pic:nvPicPr>
                  <pic:blipFill>
                    <a:blip r:embed="rId28">
                      <a:extLst>
                        <a:ext uri="{28A0092B-C50C-407E-A947-70E740481C1C}">
                          <a14:useLocalDpi xmlns:a14="http://schemas.microsoft.com/office/drawing/2010/main" val="0"/>
                        </a:ext>
                      </a:extLst>
                    </a:blip>
                    <a:stretch>
                      <a:fillRect/>
                    </a:stretch>
                  </pic:blipFill>
                  <pic:spPr>
                    <a:xfrm>
                      <a:off x="0" y="0"/>
                      <a:ext cx="5079847" cy="2215549"/>
                    </a:xfrm>
                    <a:prstGeom prst="rect">
                      <a:avLst/>
                    </a:prstGeom>
                  </pic:spPr>
                </pic:pic>
              </a:graphicData>
            </a:graphic>
          </wp:inline>
        </w:drawing>
      </w:r>
    </w:p>
    <w:p w14:paraId="3A6BB875" w14:textId="69FCDAFE" w:rsidR="007C2934" w:rsidRDefault="007C2934" w:rsidP="007C2934">
      <w:pPr>
        <w:pStyle w:val="Descripcin"/>
        <w:jc w:val="center"/>
        <w:rPr>
          <w:noProof/>
        </w:rPr>
      </w:pPr>
      <w:r>
        <w:t xml:space="preserve">Ilustración </w:t>
      </w:r>
      <w:fldSimple w:instr=" SEQ Ilustración \* ARABIC ">
        <w:r w:rsidR="00CA2005">
          <w:rPr>
            <w:noProof/>
          </w:rPr>
          <w:t>18</w:t>
        </w:r>
      </w:fldSimple>
      <w:r w:rsidR="004C3022">
        <w:t>:</w:t>
      </w:r>
      <w:r>
        <w:t xml:space="preserve"> Atropello a animal-grado de lesividad-distrito</w:t>
      </w:r>
    </w:p>
    <w:p w14:paraId="7DDB378B" w14:textId="2F382577" w:rsidR="00905788" w:rsidRPr="00905788" w:rsidRDefault="00905788" w:rsidP="00EB0CD1">
      <w:pPr>
        <w:spacing w:before="100" w:beforeAutospacing="1" w:after="100" w:afterAutospacing="1" w:line="240" w:lineRule="auto"/>
        <w:rPr>
          <w:rFonts w:eastAsia="Times New Roman" w:cs="Calibri"/>
          <w:b/>
          <w:bCs/>
          <w:i/>
          <w:iCs/>
          <w:kern w:val="0"/>
          <w:lang w:eastAsia="es-ES"/>
          <w14:ligatures w14:val="none"/>
        </w:rPr>
      </w:pPr>
      <w:r w:rsidRPr="004E6AC1">
        <w:rPr>
          <w:rFonts w:eastAsia="Times New Roman" w:cs="Calibri"/>
          <w:b/>
          <w:bCs/>
          <w:i/>
          <w:iCs/>
          <w:kern w:val="0"/>
          <w:lang w:eastAsia="es-ES"/>
          <w14:ligatures w14:val="none"/>
        </w:rPr>
        <w:t>¿Cómo varía el grado de lesividad en función del distrito y del tipo de accidente?</w:t>
      </w:r>
    </w:p>
    <w:p w14:paraId="67B3E397" w14:textId="186F389A" w:rsidR="004E6AC1" w:rsidRDefault="004E6AC1" w:rsidP="00EB0CD1">
      <w:pPr>
        <w:rPr>
          <w:noProof/>
        </w:rPr>
      </w:pPr>
      <w:r w:rsidRPr="00A12C8A">
        <w:rPr>
          <w:noProof/>
        </w:rPr>
        <w:t>En términos generales, se observa que:</w:t>
      </w:r>
    </w:p>
    <w:p w14:paraId="536286AE" w14:textId="77777777" w:rsidR="004E6AC1" w:rsidRDefault="004E6AC1" w:rsidP="00EB0CD1">
      <w:pPr>
        <w:pStyle w:val="Prrafodelista"/>
        <w:numPr>
          <w:ilvl w:val="0"/>
          <w:numId w:val="11"/>
        </w:numPr>
        <w:rPr>
          <w:noProof/>
        </w:rPr>
      </w:pPr>
      <w:r w:rsidRPr="001E1412">
        <w:rPr>
          <w:noProof/>
        </w:rPr>
        <w:t>Predominio de accidentes leves o sin asistencia sanitaria</w:t>
      </w:r>
      <w:r>
        <w:rPr>
          <w:noProof/>
        </w:rPr>
        <w:t xml:space="preserve">: </w:t>
      </w:r>
      <w:r w:rsidRPr="00A12C8A">
        <w:t xml:space="preserve">En la mayoría de los tipos de accidente, los porcentajes correspondientes a las categorías </w:t>
      </w:r>
      <w:r w:rsidRPr="001E1412">
        <w:rPr>
          <w:i/>
          <w:iCs/>
        </w:rPr>
        <w:t>“Sin asistencia sanitaria”</w:t>
      </w:r>
      <w:r w:rsidRPr="00A12C8A">
        <w:t xml:space="preserve"> y </w:t>
      </w:r>
      <w:r w:rsidRPr="001E1412">
        <w:rPr>
          <w:i/>
          <w:iCs/>
        </w:rPr>
        <w:t>“Leve”</w:t>
      </w:r>
      <w:r w:rsidRPr="00A12C8A">
        <w:t xml:space="preserve"> superan el 90% en numerosos distritos. Esto indica que, aunque los siniestros son frecuentes, la mayor parte no deriva en lesiones graves. Este patrón se mantiene de forma consistente en colisiones laterales, alcances y choques contra objeto fijo.</w:t>
      </w:r>
    </w:p>
    <w:p w14:paraId="05D59FD9" w14:textId="77777777" w:rsidR="004E6AC1" w:rsidRPr="001E1412" w:rsidRDefault="004E6AC1" w:rsidP="00EB0CD1">
      <w:pPr>
        <w:pStyle w:val="Prrafodelista"/>
        <w:numPr>
          <w:ilvl w:val="0"/>
          <w:numId w:val="11"/>
        </w:numPr>
      </w:pPr>
      <w:r w:rsidRPr="001E1412">
        <w:t>Tipos de accidente con mayor gravedad</w:t>
      </w:r>
      <w:r>
        <w:t xml:space="preserve">: </w:t>
      </w:r>
      <w:r w:rsidRPr="001E1412">
        <w:t>Existen, sin embargo, ciertos tipos de accidente que presentan una distribución de lesividad más severa. En particular:</w:t>
      </w:r>
    </w:p>
    <w:p w14:paraId="6F620B1D" w14:textId="77777777" w:rsidR="004E6AC1" w:rsidRPr="001E1412" w:rsidRDefault="004E6AC1" w:rsidP="00EB0CD1">
      <w:pPr>
        <w:pStyle w:val="Prrafodelista"/>
        <w:numPr>
          <w:ilvl w:val="1"/>
          <w:numId w:val="11"/>
        </w:numPr>
      </w:pPr>
      <w:r w:rsidRPr="001E1412">
        <w:rPr>
          <w:b/>
          <w:bCs/>
        </w:rPr>
        <w:t>Atropello a persona</w:t>
      </w:r>
      <w:r w:rsidRPr="001E1412">
        <w:t xml:space="preserve"> Muestra porcentajes significativamente más altos en las categorías </w:t>
      </w:r>
      <w:r w:rsidRPr="001E1412">
        <w:rPr>
          <w:i/>
          <w:iCs/>
        </w:rPr>
        <w:t>“Grave”</w:t>
      </w:r>
      <w:r w:rsidRPr="001E1412">
        <w:t xml:space="preserve"> y </w:t>
      </w:r>
      <w:r w:rsidRPr="001E1412">
        <w:rPr>
          <w:i/>
          <w:iCs/>
        </w:rPr>
        <w:t>“Fallecido”</w:t>
      </w:r>
      <w:r w:rsidRPr="001E1412">
        <w:t>, especialmente en algunos distritos concretos. Esto sugiere un mayor riesgo asociado a este tipo de siniestro.</w:t>
      </w:r>
    </w:p>
    <w:p w14:paraId="1F515C16" w14:textId="77777777" w:rsidR="004E6AC1" w:rsidRPr="001E1412" w:rsidRDefault="004E6AC1" w:rsidP="00EB0CD1">
      <w:pPr>
        <w:pStyle w:val="Prrafodelista"/>
        <w:numPr>
          <w:ilvl w:val="1"/>
          <w:numId w:val="11"/>
        </w:numPr>
      </w:pPr>
      <w:r w:rsidRPr="001E1412">
        <w:rPr>
          <w:b/>
          <w:bCs/>
        </w:rPr>
        <w:t>Colisión frontal</w:t>
      </w:r>
      <w:r w:rsidRPr="001E1412">
        <w:t xml:space="preserve"> También presenta una mayor proporción de lesiones graves y fallecimientos en comparación con otros tipos de accidente, lo que refuerza su carácter de alta severidad.</w:t>
      </w:r>
    </w:p>
    <w:p w14:paraId="0F4677E9" w14:textId="145D07A5" w:rsidR="004E6AC1" w:rsidRDefault="004E6AC1" w:rsidP="00EB0CD1">
      <w:pPr>
        <w:pStyle w:val="Prrafodelista"/>
        <w:numPr>
          <w:ilvl w:val="0"/>
          <w:numId w:val="11"/>
        </w:numPr>
      </w:pPr>
      <w:r w:rsidRPr="001E1412">
        <w:t>Mayor gravedad en distritos periféricos en accidentes de salida de vía</w:t>
      </w:r>
      <w:r>
        <w:t xml:space="preserve">: </w:t>
      </w:r>
      <w:r w:rsidRPr="001E1412">
        <w:t xml:space="preserve">En los accidentes clasificados como </w:t>
      </w:r>
      <w:r w:rsidRPr="001E1412">
        <w:rPr>
          <w:i/>
          <w:iCs/>
        </w:rPr>
        <w:t>“Salida de la vía”</w:t>
      </w:r>
      <w:r w:rsidRPr="001E1412">
        <w:t xml:space="preserve">, se aprecia un patrón territorial claro: distritos periféricos como </w:t>
      </w:r>
      <w:r w:rsidRPr="001E1412">
        <w:rPr>
          <w:b/>
          <w:bCs/>
        </w:rPr>
        <w:t>Fuencarral-El Pardo</w:t>
      </w:r>
      <w:r w:rsidRPr="001E1412">
        <w:t xml:space="preserve">, </w:t>
      </w:r>
      <w:r w:rsidRPr="001E1412">
        <w:rPr>
          <w:b/>
          <w:bCs/>
        </w:rPr>
        <w:t>Villa de Vallecas</w:t>
      </w:r>
      <w:r w:rsidRPr="001E1412">
        <w:t xml:space="preserve"> y </w:t>
      </w:r>
      <w:r w:rsidRPr="001E1412">
        <w:rPr>
          <w:b/>
          <w:bCs/>
        </w:rPr>
        <w:t>Arganzuela</w:t>
      </w:r>
      <w:r w:rsidRPr="001E1412">
        <w:t xml:space="preserve"> concentran una mayor proporción de heridos graves. Este comportamiento puede estar relacionado con características viales específicas, como mayor presencia de vías rápidas o menor densidad urbana.</w:t>
      </w:r>
    </w:p>
    <w:p w14:paraId="2A9F7C8F" w14:textId="77777777" w:rsidR="004E6AC1" w:rsidRPr="001E1412" w:rsidRDefault="004E6AC1" w:rsidP="00EB0CD1">
      <w:pPr>
        <w:pStyle w:val="Prrafodelista"/>
        <w:numPr>
          <w:ilvl w:val="0"/>
          <w:numId w:val="11"/>
        </w:numPr>
      </w:pPr>
      <w:r w:rsidRPr="001E1412">
        <w:t>Tipos de accidente con lesividad prácticamente nula</w:t>
      </w:r>
      <w:r>
        <w:t>:</w:t>
      </w:r>
      <w:r w:rsidRPr="001E1412">
        <w:rPr>
          <w:rFonts w:ascii="Times New Roman" w:eastAsia="Times New Roman" w:hAnsi="Times New Roman" w:cs="Times New Roman"/>
          <w:kern w:val="0"/>
          <w:sz w:val="24"/>
          <w:szCs w:val="24"/>
          <w:lang w:eastAsia="es-ES"/>
          <w14:ligatures w14:val="none"/>
        </w:rPr>
        <w:t xml:space="preserve"> </w:t>
      </w:r>
      <w:r w:rsidRPr="001E1412">
        <w:t>Algunos tipos de siniestro presentan perfiles de lesividad muy bajos. Por ejemplo:</w:t>
      </w:r>
    </w:p>
    <w:p w14:paraId="437A40FB" w14:textId="77777777" w:rsidR="004E6AC1" w:rsidRPr="001E1412" w:rsidRDefault="004E6AC1" w:rsidP="00EB0CD1">
      <w:pPr>
        <w:pStyle w:val="Prrafodelista"/>
        <w:numPr>
          <w:ilvl w:val="1"/>
          <w:numId w:val="11"/>
        </w:numPr>
      </w:pPr>
      <w:r w:rsidRPr="001E1412">
        <w:rPr>
          <w:b/>
          <w:bCs/>
        </w:rPr>
        <w:t>Atropello a animal</w:t>
      </w:r>
      <w:r w:rsidRPr="001E1412">
        <w:t xml:space="preserve"> En la mayoría de los distritos, este tipo de accidente muestra un 100% de casos en la categoría </w:t>
      </w:r>
      <w:r w:rsidRPr="001E1412">
        <w:rPr>
          <w:i/>
          <w:iCs/>
        </w:rPr>
        <w:t>“Sin asistencia sanitaria”</w:t>
      </w:r>
      <w:r w:rsidRPr="001E1412">
        <w:t>, lo que indica que rara vez implica lesiones humanas.</w:t>
      </w:r>
    </w:p>
    <w:p w14:paraId="670A7A8F" w14:textId="32F9266B" w:rsidR="004F0329" w:rsidRDefault="004F0329" w:rsidP="004F0329"/>
    <w:p w14:paraId="4B42D190" w14:textId="3C79AC44" w:rsidR="00CE7E29" w:rsidRPr="004F0329" w:rsidRDefault="00CE7E29" w:rsidP="00703CEB"/>
    <w:sectPr w:rsidR="00CE7E29" w:rsidRPr="004F0329" w:rsidSect="002E6B2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D6F65"/>
    <w:multiLevelType w:val="multilevel"/>
    <w:tmpl w:val="81C6FA28"/>
    <w:lvl w:ilvl="0">
      <w:start w:val="3"/>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49A4540"/>
    <w:multiLevelType w:val="hybridMultilevel"/>
    <w:tmpl w:val="3E722C70"/>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8B41E2C"/>
    <w:multiLevelType w:val="multilevel"/>
    <w:tmpl w:val="28C8070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8BC4900"/>
    <w:multiLevelType w:val="hybridMultilevel"/>
    <w:tmpl w:val="99BAD9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0A6C39"/>
    <w:multiLevelType w:val="multilevel"/>
    <w:tmpl w:val="0FAA4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07462"/>
    <w:multiLevelType w:val="hybridMultilevel"/>
    <w:tmpl w:val="55ECA6EE"/>
    <w:lvl w:ilvl="0" w:tplc="0C0A000F">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005DFD"/>
    <w:multiLevelType w:val="multilevel"/>
    <w:tmpl w:val="EBBC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DF2609"/>
    <w:multiLevelType w:val="multilevel"/>
    <w:tmpl w:val="E766DF52"/>
    <w:lvl w:ilvl="0">
      <w:start w:val="3"/>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8DE1612"/>
    <w:multiLevelType w:val="multilevel"/>
    <w:tmpl w:val="C4F0B14E"/>
    <w:lvl w:ilvl="0">
      <w:start w:val="3"/>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B0E7BA7"/>
    <w:multiLevelType w:val="hybridMultilevel"/>
    <w:tmpl w:val="83827C9E"/>
    <w:lvl w:ilvl="0" w:tplc="0C0A000F">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1973546"/>
    <w:multiLevelType w:val="multilevel"/>
    <w:tmpl w:val="EE92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FA7ABC"/>
    <w:multiLevelType w:val="multilevel"/>
    <w:tmpl w:val="B19A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2E7E39"/>
    <w:multiLevelType w:val="multilevel"/>
    <w:tmpl w:val="380CB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D424E7"/>
    <w:multiLevelType w:val="multilevel"/>
    <w:tmpl w:val="DA24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D83FA6"/>
    <w:multiLevelType w:val="multilevel"/>
    <w:tmpl w:val="2640D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C968CD"/>
    <w:multiLevelType w:val="multilevel"/>
    <w:tmpl w:val="B8BE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ED6194"/>
    <w:multiLevelType w:val="multilevel"/>
    <w:tmpl w:val="8AE2A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FE2330"/>
    <w:multiLevelType w:val="multilevel"/>
    <w:tmpl w:val="28C8070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D283F99"/>
    <w:multiLevelType w:val="multilevel"/>
    <w:tmpl w:val="0CEAE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A025EA"/>
    <w:multiLevelType w:val="multilevel"/>
    <w:tmpl w:val="6E10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846ABA"/>
    <w:multiLevelType w:val="hybridMultilevel"/>
    <w:tmpl w:val="2A5A2742"/>
    <w:lvl w:ilvl="0" w:tplc="AB86B7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2E42A1C"/>
    <w:multiLevelType w:val="hybridMultilevel"/>
    <w:tmpl w:val="6E006EC4"/>
    <w:lvl w:ilvl="0" w:tplc="0C0A000F">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CAE3E67"/>
    <w:multiLevelType w:val="hybridMultilevel"/>
    <w:tmpl w:val="4722770A"/>
    <w:lvl w:ilvl="0" w:tplc="AB86B7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D2177B6"/>
    <w:multiLevelType w:val="hybridMultilevel"/>
    <w:tmpl w:val="AA040C5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DE14E25"/>
    <w:multiLevelType w:val="multilevel"/>
    <w:tmpl w:val="5436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221271"/>
    <w:multiLevelType w:val="hybridMultilevel"/>
    <w:tmpl w:val="63320028"/>
    <w:lvl w:ilvl="0" w:tplc="212C10D6">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5775728"/>
    <w:multiLevelType w:val="hybridMultilevel"/>
    <w:tmpl w:val="9D74DB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9401753"/>
    <w:multiLevelType w:val="multilevel"/>
    <w:tmpl w:val="E7AE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752EC7"/>
    <w:multiLevelType w:val="multilevel"/>
    <w:tmpl w:val="6C2EA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30455F"/>
    <w:multiLevelType w:val="multilevel"/>
    <w:tmpl w:val="41C48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40673D"/>
    <w:multiLevelType w:val="multilevel"/>
    <w:tmpl w:val="C744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D23B31"/>
    <w:multiLevelType w:val="multilevel"/>
    <w:tmpl w:val="15A82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6B23EA"/>
    <w:multiLevelType w:val="multilevel"/>
    <w:tmpl w:val="0328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1971C6"/>
    <w:multiLevelType w:val="multilevel"/>
    <w:tmpl w:val="F97CA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4A1DEA"/>
    <w:multiLevelType w:val="multilevel"/>
    <w:tmpl w:val="A47C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9434247">
    <w:abstractNumId w:val="24"/>
  </w:num>
  <w:num w:numId="2" w16cid:durableId="1997874022">
    <w:abstractNumId w:val="30"/>
  </w:num>
  <w:num w:numId="3" w16cid:durableId="2070414587">
    <w:abstractNumId w:val="12"/>
  </w:num>
  <w:num w:numId="4" w16cid:durableId="734550162">
    <w:abstractNumId w:val="10"/>
  </w:num>
  <w:num w:numId="5" w16cid:durableId="1296450169">
    <w:abstractNumId w:val="4"/>
  </w:num>
  <w:num w:numId="6" w16cid:durableId="1262955541">
    <w:abstractNumId w:val="27"/>
  </w:num>
  <w:num w:numId="7" w16cid:durableId="1609047908">
    <w:abstractNumId w:val="19"/>
  </w:num>
  <w:num w:numId="8" w16cid:durableId="420952367">
    <w:abstractNumId w:val="31"/>
  </w:num>
  <w:num w:numId="9" w16cid:durableId="1774394583">
    <w:abstractNumId w:val="33"/>
  </w:num>
  <w:num w:numId="10" w16cid:durableId="1522892769">
    <w:abstractNumId w:val="6"/>
  </w:num>
  <w:num w:numId="11" w16cid:durableId="1838304901">
    <w:abstractNumId w:val="3"/>
  </w:num>
  <w:num w:numId="12" w16cid:durableId="1605646888">
    <w:abstractNumId w:val="16"/>
  </w:num>
  <w:num w:numId="13" w16cid:durableId="1595170236">
    <w:abstractNumId w:val="15"/>
  </w:num>
  <w:num w:numId="14" w16cid:durableId="793716260">
    <w:abstractNumId w:val="32"/>
  </w:num>
  <w:num w:numId="15" w16cid:durableId="1706979207">
    <w:abstractNumId w:val="26"/>
  </w:num>
  <w:num w:numId="16" w16cid:durableId="2137141597">
    <w:abstractNumId w:val="13"/>
  </w:num>
  <w:num w:numId="17" w16cid:durableId="1586962666">
    <w:abstractNumId w:val="14"/>
  </w:num>
  <w:num w:numId="18" w16cid:durableId="200870367">
    <w:abstractNumId w:val="28"/>
  </w:num>
  <w:num w:numId="19" w16cid:durableId="1600331523">
    <w:abstractNumId w:val="18"/>
  </w:num>
  <w:num w:numId="20" w16cid:durableId="1173032871">
    <w:abstractNumId w:val="29"/>
  </w:num>
  <w:num w:numId="21" w16cid:durableId="839586583">
    <w:abstractNumId w:val="11"/>
  </w:num>
  <w:num w:numId="22" w16cid:durableId="664170676">
    <w:abstractNumId w:val="34"/>
  </w:num>
  <w:num w:numId="23" w16cid:durableId="1851136354">
    <w:abstractNumId w:val="7"/>
  </w:num>
  <w:num w:numId="24" w16cid:durableId="1907491660">
    <w:abstractNumId w:val="21"/>
  </w:num>
  <w:num w:numId="25" w16cid:durableId="1096437515">
    <w:abstractNumId w:val="8"/>
  </w:num>
  <w:num w:numId="26" w16cid:durableId="649360482">
    <w:abstractNumId w:val="5"/>
  </w:num>
  <w:num w:numId="27" w16cid:durableId="1140535460">
    <w:abstractNumId w:val="0"/>
  </w:num>
  <w:num w:numId="28" w16cid:durableId="953097335">
    <w:abstractNumId w:val="17"/>
  </w:num>
  <w:num w:numId="29" w16cid:durableId="2139491217">
    <w:abstractNumId w:val="23"/>
  </w:num>
  <w:num w:numId="30" w16cid:durableId="1232885783">
    <w:abstractNumId w:val="9"/>
  </w:num>
  <w:num w:numId="31" w16cid:durableId="1789079822">
    <w:abstractNumId w:val="25"/>
  </w:num>
  <w:num w:numId="32" w16cid:durableId="323316101">
    <w:abstractNumId w:val="20"/>
  </w:num>
  <w:num w:numId="33" w16cid:durableId="761339937">
    <w:abstractNumId w:val="22"/>
  </w:num>
  <w:num w:numId="34" w16cid:durableId="1633752649">
    <w:abstractNumId w:val="1"/>
  </w:num>
  <w:num w:numId="35" w16cid:durableId="120429490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drian Quindimil Rengel">
    <w15:presenceInfo w15:providerId="Windows Live" w15:userId="f2c8767e15a923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F8C"/>
    <w:rsid w:val="00006102"/>
    <w:rsid w:val="00016F6E"/>
    <w:rsid w:val="00022BD4"/>
    <w:rsid w:val="00024F61"/>
    <w:rsid w:val="00027549"/>
    <w:rsid w:val="0002776F"/>
    <w:rsid w:val="00027AD4"/>
    <w:rsid w:val="0003297F"/>
    <w:rsid w:val="00035C5B"/>
    <w:rsid w:val="00041860"/>
    <w:rsid w:val="00041D0C"/>
    <w:rsid w:val="00042D91"/>
    <w:rsid w:val="00057AE0"/>
    <w:rsid w:val="000656E4"/>
    <w:rsid w:val="00081C3B"/>
    <w:rsid w:val="00092640"/>
    <w:rsid w:val="00096D63"/>
    <w:rsid w:val="000A0D4A"/>
    <w:rsid w:val="000A1305"/>
    <w:rsid w:val="000A2A43"/>
    <w:rsid w:val="000A534D"/>
    <w:rsid w:val="000B75E8"/>
    <w:rsid w:val="000C4CD0"/>
    <w:rsid w:val="000D0D40"/>
    <w:rsid w:val="000D442D"/>
    <w:rsid w:val="000E3A4C"/>
    <w:rsid w:val="000E7F26"/>
    <w:rsid w:val="000F266C"/>
    <w:rsid w:val="00124385"/>
    <w:rsid w:val="001275B8"/>
    <w:rsid w:val="0013196B"/>
    <w:rsid w:val="001420B5"/>
    <w:rsid w:val="00145C27"/>
    <w:rsid w:val="00162ECA"/>
    <w:rsid w:val="001729D4"/>
    <w:rsid w:val="001816E6"/>
    <w:rsid w:val="001932DD"/>
    <w:rsid w:val="00195546"/>
    <w:rsid w:val="001A635C"/>
    <w:rsid w:val="001A6619"/>
    <w:rsid w:val="001B04D3"/>
    <w:rsid w:val="001C0E96"/>
    <w:rsid w:val="001C17FA"/>
    <w:rsid w:val="001E1412"/>
    <w:rsid w:val="001E34D7"/>
    <w:rsid w:val="001E5C33"/>
    <w:rsid w:val="001E653A"/>
    <w:rsid w:val="001F324D"/>
    <w:rsid w:val="001F4A3D"/>
    <w:rsid w:val="001F7218"/>
    <w:rsid w:val="00201177"/>
    <w:rsid w:val="00205740"/>
    <w:rsid w:val="0021155A"/>
    <w:rsid w:val="002209BB"/>
    <w:rsid w:val="002211F9"/>
    <w:rsid w:val="002315C3"/>
    <w:rsid w:val="00232337"/>
    <w:rsid w:val="002356C9"/>
    <w:rsid w:val="002612D5"/>
    <w:rsid w:val="002625A1"/>
    <w:rsid w:val="00270A7E"/>
    <w:rsid w:val="00272E45"/>
    <w:rsid w:val="00273B00"/>
    <w:rsid w:val="00283C3D"/>
    <w:rsid w:val="002845F5"/>
    <w:rsid w:val="00293749"/>
    <w:rsid w:val="00296526"/>
    <w:rsid w:val="00296AE9"/>
    <w:rsid w:val="002C1231"/>
    <w:rsid w:val="002D0664"/>
    <w:rsid w:val="002D7F07"/>
    <w:rsid w:val="002D7F82"/>
    <w:rsid w:val="002E6447"/>
    <w:rsid w:val="002E6B2F"/>
    <w:rsid w:val="002E7A80"/>
    <w:rsid w:val="002F39D3"/>
    <w:rsid w:val="002F5496"/>
    <w:rsid w:val="00306046"/>
    <w:rsid w:val="003066CA"/>
    <w:rsid w:val="00313688"/>
    <w:rsid w:val="00313BE4"/>
    <w:rsid w:val="003223FB"/>
    <w:rsid w:val="00323210"/>
    <w:rsid w:val="003260E1"/>
    <w:rsid w:val="00336511"/>
    <w:rsid w:val="00337A00"/>
    <w:rsid w:val="00342B35"/>
    <w:rsid w:val="003512C8"/>
    <w:rsid w:val="0035151D"/>
    <w:rsid w:val="003562BF"/>
    <w:rsid w:val="00361EFF"/>
    <w:rsid w:val="00367349"/>
    <w:rsid w:val="003747C7"/>
    <w:rsid w:val="00377D6D"/>
    <w:rsid w:val="003849CE"/>
    <w:rsid w:val="0038781D"/>
    <w:rsid w:val="00397FE3"/>
    <w:rsid w:val="003A391C"/>
    <w:rsid w:val="003B0BE0"/>
    <w:rsid w:val="003C2D5A"/>
    <w:rsid w:val="003C6CD6"/>
    <w:rsid w:val="003E2AE1"/>
    <w:rsid w:val="003E333B"/>
    <w:rsid w:val="003E4025"/>
    <w:rsid w:val="003E6B19"/>
    <w:rsid w:val="003F01E6"/>
    <w:rsid w:val="003F0D1B"/>
    <w:rsid w:val="004026BE"/>
    <w:rsid w:val="004047C7"/>
    <w:rsid w:val="00420066"/>
    <w:rsid w:val="004208F0"/>
    <w:rsid w:val="00432572"/>
    <w:rsid w:val="004339D7"/>
    <w:rsid w:val="00435602"/>
    <w:rsid w:val="004443FF"/>
    <w:rsid w:val="004517DB"/>
    <w:rsid w:val="00453ED6"/>
    <w:rsid w:val="00465ABD"/>
    <w:rsid w:val="0047783D"/>
    <w:rsid w:val="0049576F"/>
    <w:rsid w:val="004A0863"/>
    <w:rsid w:val="004A0CDF"/>
    <w:rsid w:val="004A6B54"/>
    <w:rsid w:val="004C1072"/>
    <w:rsid w:val="004C2004"/>
    <w:rsid w:val="004C3022"/>
    <w:rsid w:val="004D0D21"/>
    <w:rsid w:val="004D3ABC"/>
    <w:rsid w:val="004D3B1F"/>
    <w:rsid w:val="004E6AC1"/>
    <w:rsid w:val="004F0329"/>
    <w:rsid w:val="004F4DC9"/>
    <w:rsid w:val="004F5BAF"/>
    <w:rsid w:val="005109D1"/>
    <w:rsid w:val="0051139F"/>
    <w:rsid w:val="005116DF"/>
    <w:rsid w:val="00514792"/>
    <w:rsid w:val="00516F8C"/>
    <w:rsid w:val="00523F88"/>
    <w:rsid w:val="00534C87"/>
    <w:rsid w:val="00544160"/>
    <w:rsid w:val="0054439F"/>
    <w:rsid w:val="00550F0B"/>
    <w:rsid w:val="00551230"/>
    <w:rsid w:val="005543CA"/>
    <w:rsid w:val="00555995"/>
    <w:rsid w:val="00562880"/>
    <w:rsid w:val="0057307A"/>
    <w:rsid w:val="00576A45"/>
    <w:rsid w:val="00585C28"/>
    <w:rsid w:val="00586147"/>
    <w:rsid w:val="00587CE5"/>
    <w:rsid w:val="005907F4"/>
    <w:rsid w:val="00596A4B"/>
    <w:rsid w:val="005A7A19"/>
    <w:rsid w:val="005B090E"/>
    <w:rsid w:val="005B0A32"/>
    <w:rsid w:val="005B2259"/>
    <w:rsid w:val="005D22B3"/>
    <w:rsid w:val="005D3213"/>
    <w:rsid w:val="005E5791"/>
    <w:rsid w:val="005E6F9B"/>
    <w:rsid w:val="005F1EBB"/>
    <w:rsid w:val="005F6858"/>
    <w:rsid w:val="005F6C8E"/>
    <w:rsid w:val="00601034"/>
    <w:rsid w:val="00613D4F"/>
    <w:rsid w:val="006214F5"/>
    <w:rsid w:val="00627BC4"/>
    <w:rsid w:val="00632944"/>
    <w:rsid w:val="00650C27"/>
    <w:rsid w:val="00661707"/>
    <w:rsid w:val="006662E9"/>
    <w:rsid w:val="00667AA3"/>
    <w:rsid w:val="00687240"/>
    <w:rsid w:val="0069312A"/>
    <w:rsid w:val="00694477"/>
    <w:rsid w:val="00696F6C"/>
    <w:rsid w:val="006A1439"/>
    <w:rsid w:val="006B0C52"/>
    <w:rsid w:val="006C1DB8"/>
    <w:rsid w:val="006C2C79"/>
    <w:rsid w:val="006C6BC3"/>
    <w:rsid w:val="006E26D6"/>
    <w:rsid w:val="006E5C08"/>
    <w:rsid w:val="006E60F3"/>
    <w:rsid w:val="006E765A"/>
    <w:rsid w:val="006F2CEC"/>
    <w:rsid w:val="006F3C8B"/>
    <w:rsid w:val="006F4E2D"/>
    <w:rsid w:val="006F6CC5"/>
    <w:rsid w:val="00701EB7"/>
    <w:rsid w:val="007033A6"/>
    <w:rsid w:val="00703CEB"/>
    <w:rsid w:val="0072236C"/>
    <w:rsid w:val="00722CD7"/>
    <w:rsid w:val="00722D3F"/>
    <w:rsid w:val="00726783"/>
    <w:rsid w:val="0072795C"/>
    <w:rsid w:val="0073074C"/>
    <w:rsid w:val="00735F34"/>
    <w:rsid w:val="00741028"/>
    <w:rsid w:val="00741060"/>
    <w:rsid w:val="00746ADC"/>
    <w:rsid w:val="007534E4"/>
    <w:rsid w:val="00764412"/>
    <w:rsid w:val="00771507"/>
    <w:rsid w:val="00774267"/>
    <w:rsid w:val="00792AA5"/>
    <w:rsid w:val="007B18EE"/>
    <w:rsid w:val="007B3124"/>
    <w:rsid w:val="007B7784"/>
    <w:rsid w:val="007C09CC"/>
    <w:rsid w:val="007C2934"/>
    <w:rsid w:val="007E0E94"/>
    <w:rsid w:val="007F3A6A"/>
    <w:rsid w:val="00800475"/>
    <w:rsid w:val="00803C72"/>
    <w:rsid w:val="00804D4B"/>
    <w:rsid w:val="008073BF"/>
    <w:rsid w:val="00811667"/>
    <w:rsid w:val="008165DB"/>
    <w:rsid w:val="008268FD"/>
    <w:rsid w:val="008427F4"/>
    <w:rsid w:val="00842B0E"/>
    <w:rsid w:val="00844ABB"/>
    <w:rsid w:val="00857CDF"/>
    <w:rsid w:val="00864F6E"/>
    <w:rsid w:val="00870F1A"/>
    <w:rsid w:val="00886B37"/>
    <w:rsid w:val="00887C69"/>
    <w:rsid w:val="0089245C"/>
    <w:rsid w:val="008940DC"/>
    <w:rsid w:val="008A1F9E"/>
    <w:rsid w:val="008A3CFD"/>
    <w:rsid w:val="008A4700"/>
    <w:rsid w:val="008D4766"/>
    <w:rsid w:val="008E78BC"/>
    <w:rsid w:val="008F4685"/>
    <w:rsid w:val="008F54E2"/>
    <w:rsid w:val="008F6EC5"/>
    <w:rsid w:val="008F7429"/>
    <w:rsid w:val="009033D0"/>
    <w:rsid w:val="00905788"/>
    <w:rsid w:val="00915C24"/>
    <w:rsid w:val="00920B80"/>
    <w:rsid w:val="00924C78"/>
    <w:rsid w:val="00931066"/>
    <w:rsid w:val="009435BF"/>
    <w:rsid w:val="00950BB2"/>
    <w:rsid w:val="00960939"/>
    <w:rsid w:val="00966F42"/>
    <w:rsid w:val="009777C8"/>
    <w:rsid w:val="00985243"/>
    <w:rsid w:val="00992821"/>
    <w:rsid w:val="00994EAD"/>
    <w:rsid w:val="009975A2"/>
    <w:rsid w:val="009B5FD0"/>
    <w:rsid w:val="009B754E"/>
    <w:rsid w:val="009C2FF3"/>
    <w:rsid w:val="009C7A6A"/>
    <w:rsid w:val="009D1D24"/>
    <w:rsid w:val="009F280C"/>
    <w:rsid w:val="00A04AA0"/>
    <w:rsid w:val="00A0624A"/>
    <w:rsid w:val="00A076FD"/>
    <w:rsid w:val="00A12551"/>
    <w:rsid w:val="00A12C8A"/>
    <w:rsid w:val="00A24B2C"/>
    <w:rsid w:val="00A2792F"/>
    <w:rsid w:val="00A30929"/>
    <w:rsid w:val="00A368A6"/>
    <w:rsid w:val="00A37603"/>
    <w:rsid w:val="00A42EFD"/>
    <w:rsid w:val="00A440C8"/>
    <w:rsid w:val="00A46E6A"/>
    <w:rsid w:val="00A6427E"/>
    <w:rsid w:val="00A66268"/>
    <w:rsid w:val="00A669F3"/>
    <w:rsid w:val="00A67CEC"/>
    <w:rsid w:val="00A71432"/>
    <w:rsid w:val="00A76D29"/>
    <w:rsid w:val="00A92874"/>
    <w:rsid w:val="00AA3E1B"/>
    <w:rsid w:val="00AB230C"/>
    <w:rsid w:val="00AB3198"/>
    <w:rsid w:val="00AC41B6"/>
    <w:rsid w:val="00AC4BBC"/>
    <w:rsid w:val="00AD2B8B"/>
    <w:rsid w:val="00AD4FBA"/>
    <w:rsid w:val="00AE36FA"/>
    <w:rsid w:val="00AE7EE0"/>
    <w:rsid w:val="00B14AB6"/>
    <w:rsid w:val="00B14D38"/>
    <w:rsid w:val="00B202B8"/>
    <w:rsid w:val="00B267FE"/>
    <w:rsid w:val="00B317DC"/>
    <w:rsid w:val="00B45059"/>
    <w:rsid w:val="00B619CB"/>
    <w:rsid w:val="00B640AC"/>
    <w:rsid w:val="00B76A86"/>
    <w:rsid w:val="00B833AB"/>
    <w:rsid w:val="00B9180E"/>
    <w:rsid w:val="00B91A5F"/>
    <w:rsid w:val="00B96289"/>
    <w:rsid w:val="00BA1E14"/>
    <w:rsid w:val="00BC5B43"/>
    <w:rsid w:val="00BC5F12"/>
    <w:rsid w:val="00BD2FC3"/>
    <w:rsid w:val="00BD5FE4"/>
    <w:rsid w:val="00BD76F1"/>
    <w:rsid w:val="00BE0F60"/>
    <w:rsid w:val="00BE44B4"/>
    <w:rsid w:val="00BE6889"/>
    <w:rsid w:val="00BF1CEC"/>
    <w:rsid w:val="00BF7C4D"/>
    <w:rsid w:val="00C00025"/>
    <w:rsid w:val="00C21E58"/>
    <w:rsid w:val="00C2342B"/>
    <w:rsid w:val="00C320D5"/>
    <w:rsid w:val="00C43FAF"/>
    <w:rsid w:val="00C47585"/>
    <w:rsid w:val="00C477D6"/>
    <w:rsid w:val="00C55B32"/>
    <w:rsid w:val="00C6196F"/>
    <w:rsid w:val="00C7001B"/>
    <w:rsid w:val="00C77FB1"/>
    <w:rsid w:val="00C80CC7"/>
    <w:rsid w:val="00C815A3"/>
    <w:rsid w:val="00CA0806"/>
    <w:rsid w:val="00CA2005"/>
    <w:rsid w:val="00CC551B"/>
    <w:rsid w:val="00CD239C"/>
    <w:rsid w:val="00CD32FF"/>
    <w:rsid w:val="00CE7E29"/>
    <w:rsid w:val="00D0603F"/>
    <w:rsid w:val="00D061D1"/>
    <w:rsid w:val="00D21A31"/>
    <w:rsid w:val="00D2286A"/>
    <w:rsid w:val="00D23728"/>
    <w:rsid w:val="00D32846"/>
    <w:rsid w:val="00D47773"/>
    <w:rsid w:val="00D62B47"/>
    <w:rsid w:val="00D65063"/>
    <w:rsid w:val="00D6610F"/>
    <w:rsid w:val="00D70732"/>
    <w:rsid w:val="00D71C6D"/>
    <w:rsid w:val="00D729DA"/>
    <w:rsid w:val="00D77BA2"/>
    <w:rsid w:val="00D840D9"/>
    <w:rsid w:val="00D9479E"/>
    <w:rsid w:val="00D97451"/>
    <w:rsid w:val="00DA1484"/>
    <w:rsid w:val="00DA289D"/>
    <w:rsid w:val="00DB5451"/>
    <w:rsid w:val="00DC0A61"/>
    <w:rsid w:val="00DC7630"/>
    <w:rsid w:val="00DE1FD1"/>
    <w:rsid w:val="00DE2AEB"/>
    <w:rsid w:val="00DF2905"/>
    <w:rsid w:val="00E10CA4"/>
    <w:rsid w:val="00E15730"/>
    <w:rsid w:val="00E21B21"/>
    <w:rsid w:val="00E2386E"/>
    <w:rsid w:val="00E26E38"/>
    <w:rsid w:val="00E27DF4"/>
    <w:rsid w:val="00E304BE"/>
    <w:rsid w:val="00E433CA"/>
    <w:rsid w:val="00E53921"/>
    <w:rsid w:val="00E5563A"/>
    <w:rsid w:val="00E55DA0"/>
    <w:rsid w:val="00E57C1B"/>
    <w:rsid w:val="00E65E4E"/>
    <w:rsid w:val="00E74D67"/>
    <w:rsid w:val="00E76D8C"/>
    <w:rsid w:val="00E77187"/>
    <w:rsid w:val="00E8282D"/>
    <w:rsid w:val="00E9325A"/>
    <w:rsid w:val="00E96596"/>
    <w:rsid w:val="00EA240C"/>
    <w:rsid w:val="00EA5FBE"/>
    <w:rsid w:val="00EA6267"/>
    <w:rsid w:val="00EA645A"/>
    <w:rsid w:val="00EB0CD1"/>
    <w:rsid w:val="00EB406F"/>
    <w:rsid w:val="00EC37B4"/>
    <w:rsid w:val="00EC4FAD"/>
    <w:rsid w:val="00EE11A7"/>
    <w:rsid w:val="00EE371E"/>
    <w:rsid w:val="00EE5828"/>
    <w:rsid w:val="00EF272D"/>
    <w:rsid w:val="00EF282A"/>
    <w:rsid w:val="00F231A2"/>
    <w:rsid w:val="00F27F88"/>
    <w:rsid w:val="00F36449"/>
    <w:rsid w:val="00F523DA"/>
    <w:rsid w:val="00F63068"/>
    <w:rsid w:val="00F636E2"/>
    <w:rsid w:val="00F67EFA"/>
    <w:rsid w:val="00F713DE"/>
    <w:rsid w:val="00F77D62"/>
    <w:rsid w:val="00F804EC"/>
    <w:rsid w:val="00F80D81"/>
    <w:rsid w:val="00F9005C"/>
    <w:rsid w:val="00F9271D"/>
    <w:rsid w:val="00F96412"/>
    <w:rsid w:val="00FA0162"/>
    <w:rsid w:val="00FA1023"/>
    <w:rsid w:val="00FA46CE"/>
    <w:rsid w:val="00FA54B2"/>
    <w:rsid w:val="00FA7559"/>
    <w:rsid w:val="00FB115B"/>
    <w:rsid w:val="00FC1D4F"/>
    <w:rsid w:val="00FC61E7"/>
    <w:rsid w:val="00FD18AD"/>
    <w:rsid w:val="00FD5E09"/>
    <w:rsid w:val="00FD7C00"/>
    <w:rsid w:val="00FE08BB"/>
    <w:rsid w:val="00FF6F22"/>
    <w:rsid w:val="00FF71A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9F1F3"/>
  <w15:chartTrackingRefBased/>
  <w15:docId w15:val="{BEA64AC5-BE13-4198-9255-F673BC156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34D"/>
    <w:pPr>
      <w:spacing w:line="264" w:lineRule="auto"/>
      <w:jc w:val="both"/>
    </w:pPr>
    <w:rPr>
      <w:rFonts w:ascii="Calibri" w:hAnsi="Calibri"/>
    </w:rPr>
  </w:style>
  <w:style w:type="paragraph" w:styleId="Ttulo1">
    <w:name w:val="heading 1"/>
    <w:basedOn w:val="Normal"/>
    <w:next w:val="Normal"/>
    <w:link w:val="Ttulo1Car"/>
    <w:uiPriority w:val="9"/>
    <w:qFormat/>
    <w:rsid w:val="000A534D"/>
    <w:pPr>
      <w:keepNext/>
      <w:keepLines/>
      <w:spacing w:before="240" w:after="240"/>
      <w:outlineLvl w:val="0"/>
    </w:pPr>
    <w:rPr>
      <w:rFonts w:eastAsiaTheme="majorEastAsia" w:cstheme="majorBidi"/>
      <w:b/>
      <w:sz w:val="28"/>
      <w:szCs w:val="40"/>
    </w:rPr>
  </w:style>
  <w:style w:type="paragraph" w:styleId="Ttulo2">
    <w:name w:val="heading 2"/>
    <w:basedOn w:val="Normal"/>
    <w:next w:val="Normal"/>
    <w:link w:val="Ttulo2Car"/>
    <w:uiPriority w:val="9"/>
    <w:unhideWhenUsed/>
    <w:qFormat/>
    <w:rsid w:val="000A534D"/>
    <w:pPr>
      <w:keepNext/>
      <w:keepLines/>
      <w:spacing w:before="240" w:after="240"/>
      <w:outlineLvl w:val="1"/>
    </w:pPr>
    <w:rPr>
      <w:rFonts w:eastAsiaTheme="majorEastAsia" w:cstheme="majorBidi"/>
      <w:b/>
      <w:sz w:val="24"/>
      <w:szCs w:val="32"/>
    </w:rPr>
  </w:style>
  <w:style w:type="paragraph" w:styleId="Ttulo3">
    <w:name w:val="heading 3"/>
    <w:basedOn w:val="Normal"/>
    <w:next w:val="Normal"/>
    <w:link w:val="Ttulo3Car"/>
    <w:uiPriority w:val="9"/>
    <w:unhideWhenUsed/>
    <w:qFormat/>
    <w:rsid w:val="000A534D"/>
    <w:pPr>
      <w:keepNext/>
      <w:keepLines/>
      <w:spacing w:before="160"/>
      <w:outlineLvl w:val="2"/>
    </w:pPr>
    <w:rPr>
      <w:rFonts w:eastAsiaTheme="majorEastAsia" w:cstheme="majorBidi"/>
      <w:i/>
      <w:szCs w:val="28"/>
    </w:rPr>
  </w:style>
  <w:style w:type="paragraph" w:styleId="Ttulo4">
    <w:name w:val="heading 4"/>
    <w:basedOn w:val="Normal"/>
    <w:next w:val="Normal"/>
    <w:link w:val="Ttulo4Car"/>
    <w:uiPriority w:val="9"/>
    <w:semiHidden/>
    <w:unhideWhenUsed/>
    <w:qFormat/>
    <w:rsid w:val="00516F8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16F8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16F8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16F8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16F8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16F8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A534D"/>
    <w:rPr>
      <w:rFonts w:ascii="Calibri" w:eastAsiaTheme="majorEastAsia" w:hAnsi="Calibri" w:cstheme="majorBidi"/>
      <w:b/>
      <w:sz w:val="28"/>
      <w:szCs w:val="40"/>
    </w:rPr>
  </w:style>
  <w:style w:type="character" w:customStyle="1" w:styleId="Ttulo2Car">
    <w:name w:val="Título 2 Car"/>
    <w:basedOn w:val="Fuentedeprrafopredeter"/>
    <w:link w:val="Ttulo2"/>
    <w:uiPriority w:val="9"/>
    <w:rsid w:val="000A534D"/>
    <w:rPr>
      <w:rFonts w:ascii="Calibri" w:eastAsiaTheme="majorEastAsia" w:hAnsi="Calibri" w:cstheme="majorBidi"/>
      <w:b/>
      <w:sz w:val="24"/>
      <w:szCs w:val="32"/>
    </w:rPr>
  </w:style>
  <w:style w:type="character" w:customStyle="1" w:styleId="Ttulo3Car">
    <w:name w:val="Título 3 Car"/>
    <w:basedOn w:val="Fuentedeprrafopredeter"/>
    <w:link w:val="Ttulo3"/>
    <w:uiPriority w:val="9"/>
    <w:rsid w:val="000A534D"/>
    <w:rPr>
      <w:rFonts w:ascii="Calibri" w:eastAsiaTheme="majorEastAsia" w:hAnsi="Calibri" w:cstheme="majorBidi"/>
      <w:i/>
      <w:szCs w:val="28"/>
    </w:rPr>
  </w:style>
  <w:style w:type="character" w:customStyle="1" w:styleId="Ttulo4Car">
    <w:name w:val="Título 4 Car"/>
    <w:basedOn w:val="Fuentedeprrafopredeter"/>
    <w:link w:val="Ttulo4"/>
    <w:uiPriority w:val="9"/>
    <w:semiHidden/>
    <w:rsid w:val="00516F8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16F8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16F8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16F8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16F8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16F8C"/>
    <w:rPr>
      <w:rFonts w:eastAsiaTheme="majorEastAsia" w:cstheme="majorBidi"/>
      <w:color w:val="272727" w:themeColor="text1" w:themeTint="D8"/>
    </w:rPr>
  </w:style>
  <w:style w:type="paragraph" w:styleId="Ttulo">
    <w:name w:val="Title"/>
    <w:basedOn w:val="Normal"/>
    <w:next w:val="Normal"/>
    <w:link w:val="TtuloCar"/>
    <w:uiPriority w:val="10"/>
    <w:qFormat/>
    <w:rsid w:val="00516F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16F8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16F8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16F8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16F8C"/>
    <w:pPr>
      <w:spacing w:before="160"/>
      <w:jc w:val="center"/>
    </w:pPr>
    <w:rPr>
      <w:i/>
      <w:iCs/>
      <w:color w:val="404040" w:themeColor="text1" w:themeTint="BF"/>
    </w:rPr>
  </w:style>
  <w:style w:type="character" w:customStyle="1" w:styleId="CitaCar">
    <w:name w:val="Cita Car"/>
    <w:basedOn w:val="Fuentedeprrafopredeter"/>
    <w:link w:val="Cita"/>
    <w:uiPriority w:val="29"/>
    <w:rsid w:val="00516F8C"/>
    <w:rPr>
      <w:i/>
      <w:iCs/>
      <w:color w:val="404040" w:themeColor="text1" w:themeTint="BF"/>
    </w:rPr>
  </w:style>
  <w:style w:type="paragraph" w:styleId="Prrafodelista">
    <w:name w:val="List Paragraph"/>
    <w:basedOn w:val="Normal"/>
    <w:uiPriority w:val="34"/>
    <w:qFormat/>
    <w:rsid w:val="00516F8C"/>
    <w:pPr>
      <w:ind w:left="720"/>
      <w:contextualSpacing/>
    </w:pPr>
  </w:style>
  <w:style w:type="character" w:styleId="nfasisintenso">
    <w:name w:val="Intense Emphasis"/>
    <w:basedOn w:val="Fuentedeprrafopredeter"/>
    <w:uiPriority w:val="21"/>
    <w:qFormat/>
    <w:rsid w:val="00516F8C"/>
    <w:rPr>
      <w:i/>
      <w:iCs/>
      <w:color w:val="0F4761" w:themeColor="accent1" w:themeShade="BF"/>
    </w:rPr>
  </w:style>
  <w:style w:type="paragraph" w:styleId="Citadestacada">
    <w:name w:val="Intense Quote"/>
    <w:basedOn w:val="Normal"/>
    <w:next w:val="Normal"/>
    <w:link w:val="CitadestacadaCar"/>
    <w:uiPriority w:val="30"/>
    <w:qFormat/>
    <w:rsid w:val="00516F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16F8C"/>
    <w:rPr>
      <w:i/>
      <w:iCs/>
      <w:color w:val="0F4761" w:themeColor="accent1" w:themeShade="BF"/>
    </w:rPr>
  </w:style>
  <w:style w:type="character" w:styleId="Referenciaintensa">
    <w:name w:val="Intense Reference"/>
    <w:basedOn w:val="Fuentedeprrafopredeter"/>
    <w:uiPriority w:val="32"/>
    <w:qFormat/>
    <w:rsid w:val="00516F8C"/>
    <w:rPr>
      <w:b/>
      <w:bCs/>
      <w:smallCaps/>
      <w:color w:val="0F4761" w:themeColor="accent1" w:themeShade="BF"/>
      <w:spacing w:val="5"/>
    </w:rPr>
  </w:style>
  <w:style w:type="paragraph" w:customStyle="1" w:styleId="Ttulo30">
    <w:name w:val="Título3"/>
    <w:basedOn w:val="Ttulo3"/>
    <w:link w:val="Ttulo3Car0"/>
    <w:rsid w:val="000A534D"/>
    <w:rPr>
      <w:bCs/>
    </w:rPr>
  </w:style>
  <w:style w:type="character" w:customStyle="1" w:styleId="Ttulo3Car0">
    <w:name w:val="Título3 Car"/>
    <w:basedOn w:val="Fuentedeprrafopredeter"/>
    <w:link w:val="Ttulo30"/>
    <w:rsid w:val="000A534D"/>
    <w:rPr>
      <w:rFonts w:ascii="Calibri" w:eastAsiaTheme="majorEastAsia" w:hAnsi="Calibri" w:cstheme="majorBidi"/>
      <w:bCs/>
      <w:szCs w:val="28"/>
    </w:rPr>
  </w:style>
  <w:style w:type="paragraph" w:styleId="NormalWeb">
    <w:name w:val="Normal (Web)"/>
    <w:basedOn w:val="Normal"/>
    <w:uiPriority w:val="99"/>
    <w:semiHidden/>
    <w:unhideWhenUsed/>
    <w:rsid w:val="001E1412"/>
    <w:rPr>
      <w:rFonts w:ascii="Times New Roman" w:hAnsi="Times New Roman" w:cs="Times New Roman"/>
      <w:sz w:val="24"/>
      <w:szCs w:val="24"/>
    </w:rPr>
  </w:style>
  <w:style w:type="character" w:styleId="Textoennegrita">
    <w:name w:val="Strong"/>
    <w:basedOn w:val="Fuentedeprrafopredeter"/>
    <w:uiPriority w:val="22"/>
    <w:qFormat/>
    <w:rsid w:val="001E1412"/>
    <w:rPr>
      <w:b/>
      <w:bCs/>
    </w:rPr>
  </w:style>
  <w:style w:type="character" w:styleId="nfasis">
    <w:name w:val="Emphasis"/>
    <w:basedOn w:val="Fuentedeprrafopredeter"/>
    <w:uiPriority w:val="20"/>
    <w:qFormat/>
    <w:rsid w:val="001E1412"/>
    <w:rPr>
      <w:i/>
      <w:iCs/>
    </w:rPr>
  </w:style>
  <w:style w:type="paragraph" w:styleId="Descripcin">
    <w:name w:val="caption"/>
    <w:basedOn w:val="Normal"/>
    <w:next w:val="Normal"/>
    <w:uiPriority w:val="35"/>
    <w:unhideWhenUsed/>
    <w:qFormat/>
    <w:rsid w:val="00EC4FAD"/>
    <w:pPr>
      <w:spacing w:after="200" w:line="240" w:lineRule="auto"/>
    </w:pPr>
    <w:rPr>
      <w:i/>
      <w:iCs/>
      <w:color w:val="0E2841" w:themeColor="text2"/>
      <w:sz w:val="18"/>
      <w:szCs w:val="18"/>
    </w:rPr>
  </w:style>
  <w:style w:type="table" w:styleId="Tablaconcuadrcula">
    <w:name w:val="Table Grid"/>
    <w:basedOn w:val="Tablanormal"/>
    <w:uiPriority w:val="39"/>
    <w:rsid w:val="004D3A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n">
    <w:name w:val="Revision"/>
    <w:hidden/>
    <w:uiPriority w:val="99"/>
    <w:semiHidden/>
    <w:rsid w:val="005B0A32"/>
    <w:pPr>
      <w:spacing w:after="0" w:line="240" w:lineRule="auto"/>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1567</TotalTime>
  <Pages>22</Pages>
  <Words>5617</Words>
  <Characters>30895</Characters>
  <Application>Microsoft Office Word</Application>
  <DocSecurity>0</DocSecurity>
  <Lines>257</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Quindimil Rengel</dc:creator>
  <cp:keywords/>
  <dc:description/>
  <cp:lastModifiedBy>Adrian Quindimil Rengel</cp:lastModifiedBy>
  <cp:revision>28</cp:revision>
  <dcterms:created xsi:type="dcterms:W3CDTF">2025-12-30T10:45:00Z</dcterms:created>
  <dcterms:modified xsi:type="dcterms:W3CDTF">2026-01-09T12:25:00Z</dcterms:modified>
</cp:coreProperties>
</file>